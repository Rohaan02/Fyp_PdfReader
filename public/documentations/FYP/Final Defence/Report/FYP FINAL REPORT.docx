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color w:val="000000"/>
          <w:sz w:val="30"/>
          <w:szCs w:val="30"/>
        </w:rPr>
      </w:pPr>
      <w:r w:rsidDel="00000000" w:rsidR="00000000" w:rsidRPr="00000000">
        <w:rPr>
          <w:color w:val="000000"/>
          <w:sz w:val="30"/>
          <w:szCs w:val="30"/>
        </w:rPr>
        <w:drawing>
          <wp:inline distB="0" distT="0" distL="0" distR="0">
            <wp:extent cx="1930447" cy="2639699"/>
            <wp:effectExtent b="0" l="0" r="0" t="0"/>
            <wp:docPr descr="A anchor with a rope around it&#10;&#10;Description automatically generated" id="6" name="image4.jpg"/>
            <a:graphic>
              <a:graphicData uri="http://schemas.openxmlformats.org/drawingml/2006/picture">
                <pic:pic>
                  <pic:nvPicPr>
                    <pic:cNvPr descr="A anchor with a rope around it&#10;&#10;Description automatically generated" id="0" name="image4.jpg"/>
                    <pic:cNvPicPr preferRelativeResize="0"/>
                  </pic:nvPicPr>
                  <pic:blipFill>
                    <a:blip r:embed="rId6"/>
                    <a:srcRect b="0" l="0" r="0" t="0"/>
                    <a:stretch>
                      <a:fillRect/>
                    </a:stretch>
                  </pic:blipFill>
                  <pic:spPr>
                    <a:xfrm>
                      <a:off x="0" y="0"/>
                      <a:ext cx="1930447" cy="263969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color w:val="000000"/>
          <w:sz w:val="30"/>
          <w:szCs w:val="30"/>
        </w:rPr>
      </w:pPr>
      <w:r w:rsidDel="00000000" w:rsidR="00000000" w:rsidRPr="00000000">
        <w:rPr>
          <w:rtl w:val="0"/>
        </w:rPr>
      </w:r>
    </w:p>
    <w:p w:rsidR="00000000" w:rsidDel="00000000" w:rsidP="00000000" w:rsidRDefault="00000000" w:rsidRPr="00000000" w14:paraId="00000004">
      <w:pPr>
        <w:jc w:val="center"/>
        <w:rPr>
          <w:color w:val="000000"/>
          <w:sz w:val="30"/>
          <w:szCs w:val="30"/>
        </w:rPr>
      </w:pPr>
      <w:r w:rsidDel="00000000" w:rsidR="00000000" w:rsidRPr="00000000">
        <w:rPr>
          <w:rtl w:val="0"/>
        </w:rPr>
      </w:r>
    </w:p>
    <w:p w:rsidR="00000000" w:rsidDel="00000000" w:rsidP="00000000" w:rsidRDefault="00000000" w:rsidRPr="00000000" w14:paraId="00000005">
      <w:pPr>
        <w:jc w:val="center"/>
        <w:rPr>
          <w:color w:val="000000"/>
          <w:sz w:val="32"/>
          <w:szCs w:val="32"/>
        </w:rPr>
      </w:pPr>
      <w:bookmarkStart w:colFirst="0" w:colLast="0" w:name="_gjdgxs" w:id="0"/>
      <w:bookmarkEnd w:id="0"/>
      <w:r w:rsidDel="00000000" w:rsidR="00000000" w:rsidRPr="00000000">
        <w:rPr>
          <w:color w:val="000000"/>
          <w:sz w:val="32"/>
          <w:szCs w:val="32"/>
          <w:rtl w:val="0"/>
        </w:rPr>
        <w:t xml:space="preserve">BSCS-S24-017</w:t>
      </w:r>
    </w:p>
    <w:p w:rsidR="00000000" w:rsidDel="00000000" w:rsidP="00000000" w:rsidRDefault="00000000" w:rsidRPr="00000000" w14:paraId="00000006">
      <w:pPr>
        <w:jc w:val="center"/>
        <w:rPr>
          <w:color w:val="000000"/>
          <w:sz w:val="32"/>
          <w:szCs w:val="32"/>
        </w:rPr>
      </w:pPr>
      <w:r w:rsidDel="00000000" w:rsidR="00000000" w:rsidRPr="00000000">
        <w:rPr>
          <w:rtl w:val="0"/>
        </w:rPr>
      </w:r>
    </w:p>
    <w:p w:rsidR="00000000" w:rsidDel="00000000" w:rsidP="00000000" w:rsidRDefault="00000000" w:rsidRPr="00000000" w14:paraId="00000007">
      <w:pPr>
        <w:jc w:val="center"/>
        <w:rPr>
          <w:color w:val="000000"/>
          <w:sz w:val="32"/>
          <w:szCs w:val="32"/>
        </w:rPr>
      </w:pPr>
      <w:r w:rsidDel="00000000" w:rsidR="00000000" w:rsidRPr="00000000">
        <w:rPr>
          <w:rtl w:val="0"/>
        </w:rPr>
      </w:r>
    </w:p>
    <w:tbl>
      <w:tblPr>
        <w:tblStyle w:val="Table1"/>
        <w:tblW w:w="577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79"/>
        <w:gridCol w:w="2895"/>
        <w:tblGridChange w:id="0">
          <w:tblGrid>
            <w:gridCol w:w="2879"/>
            <w:gridCol w:w="2895"/>
          </w:tblGrid>
        </w:tblGridChange>
      </w:tblGrid>
      <w:tr>
        <w:trPr>
          <w:cantSplit w:val="0"/>
          <w:trHeight w:val="20" w:hRule="atLeast"/>
          <w:tblHeader w:val="0"/>
        </w:trPr>
        <w:tc>
          <w:tcPr>
            <w:vAlign w:val="center"/>
          </w:tcPr>
          <w:p w:rsidR="00000000" w:rsidDel="00000000" w:rsidP="00000000" w:rsidRDefault="00000000" w:rsidRPr="00000000" w14:paraId="00000008">
            <w:pPr>
              <w:spacing w:after="120" w:before="120" w:lineRule="auto"/>
              <w:jc w:val="center"/>
              <w:rPr>
                <w:b w:val="1"/>
                <w:color w:val="000000"/>
                <w:sz w:val="32"/>
                <w:szCs w:val="32"/>
                <w:highlight w:val="yellow"/>
              </w:rPr>
            </w:pPr>
            <w:r w:rsidDel="00000000" w:rsidR="00000000" w:rsidRPr="00000000">
              <w:rPr>
                <w:b w:val="1"/>
                <w:color w:val="000000"/>
                <w:sz w:val="32"/>
                <w:szCs w:val="32"/>
                <w:rtl w:val="0"/>
              </w:rPr>
              <w:t xml:space="preserve">03-134202-102</w:t>
            </w:r>
            <w:r w:rsidDel="00000000" w:rsidR="00000000" w:rsidRPr="00000000">
              <w:rPr>
                <w:rtl w:val="0"/>
              </w:rPr>
            </w:r>
          </w:p>
        </w:tc>
        <w:tc>
          <w:tcPr>
            <w:vAlign w:val="center"/>
          </w:tcPr>
          <w:p w:rsidR="00000000" w:rsidDel="00000000" w:rsidP="00000000" w:rsidRDefault="00000000" w:rsidRPr="00000000" w14:paraId="00000009">
            <w:pPr>
              <w:spacing w:after="120" w:before="120" w:lineRule="auto"/>
              <w:jc w:val="center"/>
              <w:rPr>
                <w:color w:val="000000"/>
                <w:sz w:val="32"/>
                <w:szCs w:val="32"/>
                <w:highlight w:val="yellow"/>
              </w:rPr>
            </w:pPr>
            <w:r w:rsidDel="00000000" w:rsidR="00000000" w:rsidRPr="00000000">
              <w:rPr>
                <w:color w:val="000000"/>
                <w:sz w:val="32"/>
                <w:szCs w:val="32"/>
                <w:rtl w:val="0"/>
              </w:rPr>
              <w:t xml:space="preserve">Rohaan Nadeem</w:t>
            </w:r>
            <w:r w:rsidDel="00000000" w:rsidR="00000000" w:rsidRPr="00000000">
              <w:rPr>
                <w:rtl w:val="0"/>
              </w:rPr>
            </w:r>
          </w:p>
        </w:tc>
      </w:tr>
      <w:tr>
        <w:trPr>
          <w:cantSplit w:val="0"/>
          <w:trHeight w:val="20" w:hRule="atLeast"/>
          <w:tblHeader w:val="0"/>
        </w:trPr>
        <w:tc>
          <w:tcPr>
            <w:vAlign w:val="center"/>
          </w:tcPr>
          <w:p w:rsidR="00000000" w:rsidDel="00000000" w:rsidP="00000000" w:rsidRDefault="00000000" w:rsidRPr="00000000" w14:paraId="0000000A">
            <w:pPr>
              <w:spacing w:after="120" w:before="120" w:lineRule="auto"/>
              <w:jc w:val="center"/>
              <w:rPr>
                <w:b w:val="1"/>
                <w:color w:val="000000"/>
                <w:sz w:val="32"/>
                <w:szCs w:val="32"/>
                <w:highlight w:val="yellow"/>
              </w:rPr>
            </w:pPr>
            <w:r w:rsidDel="00000000" w:rsidR="00000000" w:rsidRPr="00000000">
              <w:rPr>
                <w:b w:val="1"/>
                <w:color w:val="000000"/>
                <w:sz w:val="32"/>
                <w:szCs w:val="32"/>
                <w:rtl w:val="0"/>
              </w:rPr>
              <w:t xml:space="preserve">03-134211-033</w:t>
            </w:r>
            <w:r w:rsidDel="00000000" w:rsidR="00000000" w:rsidRPr="00000000">
              <w:rPr>
                <w:rtl w:val="0"/>
              </w:rPr>
            </w:r>
          </w:p>
        </w:tc>
        <w:tc>
          <w:tcPr>
            <w:vAlign w:val="center"/>
          </w:tcPr>
          <w:p w:rsidR="00000000" w:rsidDel="00000000" w:rsidP="00000000" w:rsidRDefault="00000000" w:rsidRPr="00000000" w14:paraId="0000000B">
            <w:pPr>
              <w:spacing w:after="120" w:before="120" w:lineRule="auto"/>
              <w:jc w:val="center"/>
              <w:rPr>
                <w:color w:val="000000"/>
                <w:sz w:val="32"/>
                <w:szCs w:val="32"/>
                <w:highlight w:val="yellow"/>
              </w:rPr>
            </w:pPr>
            <w:r w:rsidDel="00000000" w:rsidR="00000000" w:rsidRPr="00000000">
              <w:rPr>
                <w:color w:val="000000"/>
                <w:sz w:val="32"/>
                <w:szCs w:val="32"/>
                <w:rtl w:val="0"/>
              </w:rPr>
              <w:t xml:space="preserve">N</w:t>
            </w:r>
            <w:r w:rsidDel="00000000" w:rsidR="00000000" w:rsidRPr="00000000">
              <w:rPr>
                <w:sz w:val="32"/>
                <w:szCs w:val="32"/>
                <w:rtl w:val="0"/>
              </w:rPr>
              <w:t xml:space="preserve">oor</w:t>
            </w:r>
            <w:r w:rsidDel="00000000" w:rsidR="00000000" w:rsidRPr="00000000">
              <w:rPr>
                <w:color w:val="000000"/>
                <w:sz w:val="32"/>
                <w:szCs w:val="32"/>
                <w:rtl w:val="0"/>
              </w:rPr>
              <w:t xml:space="preserve"> F</w:t>
            </w:r>
            <w:r w:rsidDel="00000000" w:rsidR="00000000" w:rsidRPr="00000000">
              <w:rPr>
                <w:sz w:val="32"/>
                <w:szCs w:val="32"/>
                <w:rtl w:val="0"/>
              </w:rPr>
              <w:t xml:space="preserve">atima</w:t>
            </w:r>
            <w:r w:rsidDel="00000000" w:rsidR="00000000" w:rsidRPr="00000000">
              <w:rPr>
                <w:rtl w:val="0"/>
              </w:rPr>
            </w:r>
          </w:p>
        </w:tc>
      </w:tr>
      <w:tr>
        <w:trPr>
          <w:cantSplit w:val="0"/>
          <w:trHeight w:val="20" w:hRule="atLeast"/>
          <w:tblHeader w:val="0"/>
        </w:trPr>
        <w:tc>
          <w:tcPr>
            <w:vAlign w:val="center"/>
          </w:tcPr>
          <w:p w:rsidR="00000000" w:rsidDel="00000000" w:rsidP="00000000" w:rsidRDefault="00000000" w:rsidRPr="00000000" w14:paraId="0000000C">
            <w:pPr>
              <w:spacing w:after="120" w:before="120" w:lineRule="auto"/>
              <w:jc w:val="center"/>
              <w:rPr>
                <w:b w:val="1"/>
                <w:color w:val="000000"/>
                <w:sz w:val="32"/>
                <w:szCs w:val="32"/>
              </w:rPr>
            </w:pPr>
            <w:r w:rsidDel="00000000" w:rsidR="00000000" w:rsidRPr="00000000">
              <w:rPr>
                <w:rtl w:val="0"/>
              </w:rPr>
            </w:r>
          </w:p>
        </w:tc>
        <w:tc>
          <w:tcPr>
            <w:vAlign w:val="center"/>
          </w:tcPr>
          <w:p w:rsidR="00000000" w:rsidDel="00000000" w:rsidP="00000000" w:rsidRDefault="00000000" w:rsidRPr="00000000" w14:paraId="0000000D">
            <w:pPr>
              <w:spacing w:after="120" w:before="120" w:lineRule="auto"/>
              <w:rPr>
                <w:color w:val="000000"/>
                <w:sz w:val="32"/>
                <w:szCs w:val="32"/>
              </w:rPr>
            </w:pPr>
            <w:r w:rsidDel="00000000" w:rsidR="00000000" w:rsidRPr="00000000">
              <w:rPr>
                <w:rtl w:val="0"/>
              </w:rPr>
            </w:r>
          </w:p>
        </w:tc>
      </w:tr>
    </w:tbl>
    <w:p w:rsidR="00000000" w:rsidDel="00000000" w:rsidP="00000000" w:rsidRDefault="00000000" w:rsidRPr="00000000" w14:paraId="0000000E">
      <w:pPr>
        <w:jc w:val="center"/>
        <w:rPr>
          <w:b w:val="1"/>
          <w:sz w:val="48"/>
          <w:szCs w:val="48"/>
        </w:rPr>
      </w:pPr>
      <w:r w:rsidDel="00000000" w:rsidR="00000000" w:rsidRPr="00000000">
        <w:rPr>
          <w:b w:val="1"/>
          <w:sz w:val="48"/>
          <w:szCs w:val="48"/>
          <w:rtl w:val="0"/>
        </w:rPr>
        <w:t xml:space="preserve">Extraction Of User Defined Information from PDF</w:t>
      </w:r>
    </w:p>
    <w:p w:rsidR="00000000" w:rsidDel="00000000" w:rsidP="00000000" w:rsidRDefault="00000000" w:rsidRPr="00000000" w14:paraId="0000000F">
      <w:pPr>
        <w:rPr>
          <w:b w:val="1"/>
          <w:sz w:val="32"/>
          <w:szCs w:val="32"/>
        </w:rPr>
      </w:pPr>
      <w:r w:rsidDel="00000000" w:rsidR="00000000" w:rsidRPr="00000000">
        <w:rPr>
          <w:b w:val="1"/>
          <w:color w:val="000000"/>
          <w:sz w:val="32"/>
          <w:szCs w:val="32"/>
          <w:rtl w:val="0"/>
        </w:rPr>
        <w:br w:type="textWrapping"/>
      </w:r>
      <w:r w:rsidDel="00000000" w:rsidR="00000000" w:rsidRPr="00000000">
        <w:rPr>
          <w:rtl w:val="0"/>
        </w:rPr>
      </w:r>
    </w:p>
    <w:p w:rsidR="00000000" w:rsidDel="00000000" w:rsidP="00000000" w:rsidRDefault="00000000" w:rsidRPr="00000000" w14:paraId="00000010">
      <w:pPr>
        <w:jc w:val="center"/>
        <w:rPr>
          <w:color w:val="000000"/>
          <w:sz w:val="32"/>
          <w:szCs w:val="32"/>
        </w:rPr>
      </w:pPr>
      <w:r w:rsidDel="00000000" w:rsidR="00000000" w:rsidRPr="00000000">
        <w:rPr>
          <w:color w:val="000000"/>
          <w:sz w:val="32"/>
          <w:szCs w:val="32"/>
          <w:rtl w:val="0"/>
        </w:rPr>
        <w:t xml:space="preserve">In partial fulfilment of the requirements for the degree of</w:t>
      </w:r>
      <w:r w:rsidDel="00000000" w:rsidR="00000000" w:rsidRPr="00000000">
        <w:rPr>
          <w:sz w:val="28"/>
          <w:szCs w:val="28"/>
          <w:rtl w:val="0"/>
        </w:rPr>
        <w:t xml:space="preserve"> </w:t>
        <w:br w:type="textWrapping"/>
      </w:r>
      <w:r w:rsidDel="00000000" w:rsidR="00000000" w:rsidRPr="00000000">
        <w:rPr>
          <w:b w:val="1"/>
          <w:color w:val="000000"/>
          <w:sz w:val="32"/>
          <w:szCs w:val="32"/>
          <w:rtl w:val="0"/>
        </w:rPr>
        <w:t xml:space="preserve">Bachelor of Science in Computer Science</w:t>
        <w:br w:type="textWrapping"/>
      </w:r>
      <w:r w:rsidDel="00000000" w:rsidR="00000000" w:rsidRPr="00000000">
        <w:rPr>
          <w:rtl w:val="0"/>
        </w:rPr>
      </w:r>
    </w:p>
    <w:p w:rsidR="00000000" w:rsidDel="00000000" w:rsidP="00000000" w:rsidRDefault="00000000" w:rsidRPr="00000000" w14:paraId="00000011">
      <w:pPr>
        <w:jc w:val="center"/>
        <w:rPr>
          <w:sz w:val="32"/>
          <w:szCs w:val="32"/>
        </w:rPr>
      </w:pPr>
      <w:r w:rsidDel="00000000" w:rsidR="00000000" w:rsidRPr="00000000">
        <w:rPr>
          <w:color w:val="000000"/>
          <w:sz w:val="32"/>
          <w:szCs w:val="32"/>
          <w:rtl w:val="0"/>
        </w:rPr>
        <w:t xml:space="preserve">Supervisor: </w:t>
      </w:r>
      <w:r w:rsidDel="00000000" w:rsidR="00000000" w:rsidRPr="00000000">
        <w:rPr>
          <w:sz w:val="32"/>
          <w:szCs w:val="32"/>
          <w:rtl w:val="0"/>
        </w:rPr>
        <w:t xml:space="preserve">Tahir Iqbal</w:t>
      </w:r>
    </w:p>
    <w:p w:rsidR="00000000" w:rsidDel="00000000" w:rsidP="00000000" w:rsidRDefault="00000000" w:rsidRPr="00000000" w14:paraId="00000012">
      <w:pPr>
        <w:jc w:val="center"/>
        <w:rPr>
          <w:color w:val="0000ff"/>
          <w:sz w:val="32"/>
          <w:szCs w:val="32"/>
        </w:rPr>
      </w:pPr>
      <w:r w:rsidDel="00000000" w:rsidR="00000000" w:rsidRPr="00000000">
        <w:rPr>
          <w:rtl w:val="0"/>
        </w:rPr>
      </w:r>
    </w:p>
    <w:p w:rsidR="00000000" w:rsidDel="00000000" w:rsidP="00000000" w:rsidRDefault="00000000" w:rsidRPr="00000000" w14:paraId="00000013">
      <w:pPr>
        <w:rPr>
          <w:color w:val="000000"/>
          <w:sz w:val="32"/>
          <w:szCs w:val="32"/>
        </w:rPr>
      </w:pPr>
      <w:r w:rsidDel="00000000" w:rsidR="00000000" w:rsidRPr="00000000">
        <w:rPr>
          <w:rtl w:val="0"/>
        </w:rPr>
      </w:r>
    </w:p>
    <w:p w:rsidR="00000000" w:rsidDel="00000000" w:rsidP="00000000" w:rsidRDefault="00000000" w:rsidRPr="00000000" w14:paraId="00000014">
      <w:pPr>
        <w:jc w:val="center"/>
        <w:rPr>
          <w:color w:val="000000"/>
          <w:sz w:val="32"/>
          <w:szCs w:val="32"/>
        </w:rPr>
      </w:pPr>
      <w:r w:rsidDel="00000000" w:rsidR="00000000" w:rsidRPr="00000000">
        <w:rPr>
          <w:color w:val="000000"/>
          <w:sz w:val="32"/>
          <w:szCs w:val="32"/>
          <w:rtl w:val="0"/>
        </w:rPr>
        <w:t xml:space="preserve">Department of Computer Sciences</w:t>
      </w:r>
      <w:r w:rsidDel="00000000" w:rsidR="00000000" w:rsidRPr="00000000">
        <w:rPr>
          <w:color w:val="000000"/>
          <w:sz w:val="28"/>
          <w:szCs w:val="28"/>
          <w:rtl w:val="0"/>
        </w:rPr>
        <w:br w:type="textWrapping"/>
      </w:r>
      <w:r w:rsidDel="00000000" w:rsidR="00000000" w:rsidRPr="00000000">
        <w:rPr>
          <w:color w:val="000000"/>
          <w:sz w:val="32"/>
          <w:szCs w:val="32"/>
          <w:rtl w:val="0"/>
        </w:rPr>
        <w:t xml:space="preserve">Bahria University, Lahore Campus</w:t>
      </w:r>
    </w:p>
    <w:p w:rsidR="00000000" w:rsidDel="00000000" w:rsidP="00000000" w:rsidRDefault="00000000" w:rsidRPr="00000000" w14:paraId="00000015">
      <w:pPr>
        <w:jc w:val="center"/>
        <w:rPr>
          <w:color w:val="000000"/>
          <w:sz w:val="32"/>
          <w:szCs w:val="32"/>
        </w:rPr>
      </w:pPr>
      <w:r w:rsidDel="00000000" w:rsidR="00000000" w:rsidRPr="00000000">
        <w:rPr>
          <w:rtl w:val="0"/>
        </w:rPr>
      </w:r>
    </w:p>
    <w:p w:rsidR="00000000" w:rsidDel="00000000" w:rsidP="00000000" w:rsidRDefault="00000000" w:rsidRPr="00000000" w14:paraId="00000016">
      <w:pPr>
        <w:jc w:val="center"/>
        <w:rPr>
          <w:sz w:val="22"/>
          <w:szCs w:val="22"/>
        </w:rPr>
      </w:pPr>
      <w:r w:rsidDel="00000000" w:rsidR="00000000" w:rsidRPr="00000000">
        <w:rPr>
          <w:color w:val="000000"/>
          <w:sz w:val="28"/>
          <w:szCs w:val="28"/>
          <w:rtl w:val="0"/>
        </w:rPr>
        <w:br w:type="textWrapping"/>
      </w:r>
      <w:r w:rsidDel="00000000" w:rsidR="00000000" w:rsidRPr="00000000">
        <w:rPr>
          <w:rtl w:val="0"/>
        </w:rPr>
        <w:t xml:space="preserve">January</w:t>
      </w:r>
      <w:r w:rsidDel="00000000" w:rsidR="00000000" w:rsidRPr="00000000">
        <w:rPr>
          <w:color w:val="000000"/>
          <w:rtl w:val="0"/>
        </w:rPr>
        <w:t xml:space="preserve"> 202</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7">
      <w:pPr>
        <w:jc w:val="center"/>
        <w:rPr>
          <w:sz w:val="22"/>
          <w:szCs w:val="22"/>
        </w:rPr>
      </w:pPr>
      <w:r w:rsidDel="00000000" w:rsidR="00000000" w:rsidRPr="00000000">
        <w:rPr>
          <w:rtl w:val="0"/>
        </w:rPr>
      </w:r>
    </w:p>
    <w:p w:rsidR="00000000" w:rsidDel="00000000" w:rsidP="00000000" w:rsidRDefault="00000000" w:rsidRPr="00000000" w14:paraId="00000018">
      <w:pPr>
        <w:jc w:val="center"/>
        <w:rPr>
          <w:sz w:val="22"/>
          <w:szCs w:val="22"/>
        </w:rPr>
      </w:pPr>
      <w:r w:rsidDel="00000000" w:rsidR="00000000" w:rsidRPr="00000000">
        <w:rPr>
          <w:rtl w:val="0"/>
        </w:rPr>
      </w:r>
    </w:p>
    <w:p w:rsidR="00000000" w:rsidDel="00000000" w:rsidP="00000000" w:rsidRDefault="00000000" w:rsidRPr="00000000" w14:paraId="00000019">
      <w:pPr>
        <w:jc w:val="center"/>
        <w:rPr>
          <w:sz w:val="22"/>
          <w:szCs w:val="22"/>
        </w:rPr>
      </w:pPr>
      <w:r w:rsidDel="00000000" w:rsidR="00000000" w:rsidRPr="00000000">
        <w:rPr>
          <w:rtl w:val="0"/>
        </w:rPr>
      </w:r>
    </w:p>
    <w:p w:rsidR="00000000" w:rsidDel="00000000" w:rsidP="00000000" w:rsidRDefault="00000000" w:rsidRPr="00000000" w14:paraId="0000001A">
      <w:pPr>
        <w:jc w:val="center"/>
        <w:rPr>
          <w:sz w:val="22"/>
          <w:szCs w:val="22"/>
        </w:rPr>
      </w:pPr>
      <w:r w:rsidDel="00000000" w:rsidR="00000000" w:rsidRPr="00000000">
        <w:rPr>
          <w:rtl w:val="0"/>
        </w:rPr>
      </w:r>
    </w:p>
    <w:p w:rsidR="00000000" w:rsidDel="00000000" w:rsidP="00000000" w:rsidRDefault="00000000" w:rsidRPr="00000000" w14:paraId="0000001B">
      <w:pPr>
        <w:jc w:val="center"/>
        <w:rPr>
          <w:sz w:val="22"/>
          <w:szCs w:val="22"/>
        </w:rPr>
      </w:pPr>
      <w:r w:rsidDel="00000000" w:rsidR="00000000" w:rsidRPr="00000000">
        <w:rPr>
          <w:rtl w:val="0"/>
        </w:rPr>
      </w:r>
    </w:p>
    <w:p w:rsidR="00000000" w:rsidDel="00000000" w:rsidP="00000000" w:rsidRDefault="00000000" w:rsidRPr="00000000" w14:paraId="0000001C">
      <w:pPr>
        <w:jc w:val="center"/>
        <w:rPr>
          <w:sz w:val="22"/>
          <w:szCs w:val="22"/>
        </w:rPr>
      </w:pPr>
      <w:r w:rsidDel="00000000" w:rsidR="00000000" w:rsidRPr="00000000">
        <w:rPr>
          <w:rtl w:val="0"/>
        </w:rPr>
      </w:r>
    </w:p>
    <w:p w:rsidR="00000000" w:rsidDel="00000000" w:rsidP="00000000" w:rsidRDefault="00000000" w:rsidRPr="00000000" w14:paraId="0000001D">
      <w:pPr>
        <w:jc w:val="center"/>
        <w:rPr>
          <w:sz w:val="22"/>
          <w:szCs w:val="22"/>
        </w:rPr>
      </w:pPr>
      <w:r w:rsidDel="00000000" w:rsidR="00000000" w:rsidRPr="00000000">
        <w:rPr>
          <w:rtl w:val="0"/>
        </w:rPr>
      </w:r>
    </w:p>
    <w:p w:rsidR="00000000" w:rsidDel="00000000" w:rsidP="00000000" w:rsidRDefault="00000000" w:rsidRPr="00000000" w14:paraId="0000001E">
      <w:pPr>
        <w:jc w:val="center"/>
        <w:rPr>
          <w:sz w:val="22"/>
          <w:szCs w:val="22"/>
        </w:rPr>
      </w:pPr>
      <w:r w:rsidDel="00000000" w:rsidR="00000000" w:rsidRPr="00000000">
        <w:rPr>
          <w:rtl w:val="0"/>
        </w:rPr>
      </w:r>
    </w:p>
    <w:p w:rsidR="00000000" w:rsidDel="00000000" w:rsidP="00000000" w:rsidRDefault="00000000" w:rsidRPr="00000000" w14:paraId="0000001F">
      <w:pPr>
        <w:jc w:val="center"/>
        <w:rPr>
          <w:sz w:val="22"/>
          <w:szCs w:val="22"/>
        </w:rPr>
      </w:pPr>
      <w:r w:rsidDel="00000000" w:rsidR="00000000" w:rsidRPr="00000000">
        <w:rPr>
          <w:rtl w:val="0"/>
        </w:rPr>
      </w:r>
    </w:p>
    <w:p w:rsidR="00000000" w:rsidDel="00000000" w:rsidP="00000000" w:rsidRDefault="00000000" w:rsidRPr="00000000" w14:paraId="00000020">
      <w:pPr>
        <w:jc w:val="center"/>
        <w:rPr>
          <w:sz w:val="22"/>
          <w:szCs w:val="22"/>
        </w:rPr>
      </w:pPr>
      <w:r w:rsidDel="00000000" w:rsidR="00000000" w:rsidRPr="00000000">
        <w:rPr>
          <w:rtl w:val="0"/>
        </w:rPr>
      </w:r>
    </w:p>
    <w:p w:rsidR="00000000" w:rsidDel="00000000" w:rsidP="00000000" w:rsidRDefault="00000000" w:rsidRPr="00000000" w14:paraId="00000021">
      <w:pPr>
        <w:jc w:val="center"/>
        <w:rPr>
          <w:sz w:val="22"/>
          <w:szCs w:val="22"/>
        </w:rPr>
      </w:pPr>
      <w:r w:rsidDel="00000000" w:rsidR="00000000" w:rsidRPr="00000000">
        <w:rPr>
          <w:rtl w:val="0"/>
        </w:rPr>
      </w:r>
    </w:p>
    <w:p w:rsidR="00000000" w:rsidDel="00000000" w:rsidP="00000000" w:rsidRDefault="00000000" w:rsidRPr="00000000" w14:paraId="00000022">
      <w:pPr>
        <w:jc w:val="center"/>
        <w:rPr>
          <w:sz w:val="22"/>
          <w:szCs w:val="22"/>
        </w:rPr>
      </w:pPr>
      <w:r w:rsidDel="00000000" w:rsidR="00000000" w:rsidRPr="00000000">
        <w:rPr>
          <w:rtl w:val="0"/>
        </w:rPr>
      </w:r>
    </w:p>
    <w:p w:rsidR="00000000" w:rsidDel="00000000" w:rsidP="00000000" w:rsidRDefault="00000000" w:rsidRPr="00000000" w14:paraId="00000023">
      <w:pPr>
        <w:jc w:val="center"/>
        <w:rPr>
          <w:sz w:val="22"/>
          <w:szCs w:val="22"/>
        </w:rPr>
      </w:pPr>
      <w:r w:rsidDel="00000000" w:rsidR="00000000" w:rsidRPr="00000000">
        <w:rPr>
          <w:rtl w:val="0"/>
        </w:rPr>
      </w:r>
    </w:p>
    <w:p w:rsidR="00000000" w:rsidDel="00000000" w:rsidP="00000000" w:rsidRDefault="00000000" w:rsidRPr="00000000" w14:paraId="00000024">
      <w:pPr>
        <w:jc w:val="center"/>
        <w:rPr>
          <w:sz w:val="22"/>
          <w:szCs w:val="22"/>
        </w:rPr>
      </w:pPr>
      <w:r w:rsidDel="00000000" w:rsidR="00000000" w:rsidRPr="00000000">
        <w:rPr>
          <w:rtl w:val="0"/>
        </w:rPr>
      </w:r>
    </w:p>
    <w:p w:rsidR="00000000" w:rsidDel="00000000" w:rsidP="00000000" w:rsidRDefault="00000000" w:rsidRPr="00000000" w14:paraId="00000025">
      <w:pPr>
        <w:jc w:val="center"/>
        <w:rPr>
          <w:sz w:val="22"/>
          <w:szCs w:val="22"/>
        </w:rPr>
      </w:pPr>
      <w:r w:rsidDel="00000000" w:rsidR="00000000" w:rsidRPr="00000000">
        <w:rPr>
          <w:rtl w:val="0"/>
        </w:rPr>
      </w:r>
    </w:p>
    <w:p w:rsidR="00000000" w:rsidDel="00000000" w:rsidP="00000000" w:rsidRDefault="00000000" w:rsidRPr="00000000" w14:paraId="00000026">
      <w:pPr>
        <w:jc w:val="center"/>
        <w:rPr>
          <w:sz w:val="22"/>
          <w:szCs w:val="22"/>
        </w:rPr>
      </w:pPr>
      <w:r w:rsidDel="00000000" w:rsidR="00000000" w:rsidRPr="00000000">
        <w:rPr>
          <w:rtl w:val="0"/>
        </w:rPr>
      </w:r>
    </w:p>
    <w:p w:rsidR="00000000" w:rsidDel="00000000" w:rsidP="00000000" w:rsidRDefault="00000000" w:rsidRPr="00000000" w14:paraId="00000027">
      <w:pPr>
        <w:jc w:val="center"/>
        <w:rPr>
          <w:sz w:val="22"/>
          <w:szCs w:val="22"/>
        </w:rPr>
      </w:pPr>
      <w:r w:rsidDel="00000000" w:rsidR="00000000" w:rsidRPr="00000000">
        <w:rPr>
          <w:rtl w:val="0"/>
        </w:rPr>
      </w:r>
    </w:p>
    <w:p w:rsidR="00000000" w:rsidDel="00000000" w:rsidP="00000000" w:rsidRDefault="00000000" w:rsidRPr="00000000" w14:paraId="00000028">
      <w:pPr>
        <w:jc w:val="center"/>
        <w:rPr>
          <w:sz w:val="22"/>
          <w:szCs w:val="22"/>
        </w:rPr>
      </w:pPr>
      <w:r w:rsidDel="00000000" w:rsidR="00000000" w:rsidRPr="00000000">
        <w:rPr>
          <w:rtl w:val="0"/>
        </w:rPr>
      </w:r>
    </w:p>
    <w:p w:rsidR="00000000" w:rsidDel="00000000" w:rsidP="00000000" w:rsidRDefault="00000000" w:rsidRPr="00000000" w14:paraId="00000029">
      <w:pPr>
        <w:jc w:val="center"/>
        <w:rPr>
          <w:sz w:val="22"/>
          <w:szCs w:val="22"/>
        </w:rPr>
      </w:pPr>
      <w:r w:rsidDel="00000000" w:rsidR="00000000" w:rsidRPr="00000000">
        <w:rPr>
          <w:rtl w:val="0"/>
        </w:rPr>
      </w:r>
    </w:p>
    <w:p w:rsidR="00000000" w:rsidDel="00000000" w:rsidP="00000000" w:rsidRDefault="00000000" w:rsidRPr="00000000" w14:paraId="0000002A">
      <w:pPr>
        <w:jc w:val="center"/>
        <w:rPr>
          <w:sz w:val="22"/>
          <w:szCs w:val="22"/>
        </w:rPr>
      </w:pPr>
      <w:r w:rsidDel="00000000" w:rsidR="00000000" w:rsidRPr="00000000">
        <w:rPr>
          <w:rtl w:val="0"/>
        </w:rPr>
      </w:r>
    </w:p>
    <w:p w:rsidR="00000000" w:rsidDel="00000000" w:rsidP="00000000" w:rsidRDefault="00000000" w:rsidRPr="00000000" w14:paraId="0000002B">
      <w:pPr>
        <w:jc w:val="center"/>
        <w:rPr>
          <w:sz w:val="22"/>
          <w:szCs w:val="22"/>
        </w:rPr>
      </w:pPr>
      <w:r w:rsidDel="00000000" w:rsidR="00000000" w:rsidRPr="00000000">
        <w:rPr>
          <w:rtl w:val="0"/>
        </w:rPr>
      </w:r>
    </w:p>
    <w:p w:rsidR="00000000" w:rsidDel="00000000" w:rsidP="00000000" w:rsidRDefault="00000000" w:rsidRPr="00000000" w14:paraId="0000002C">
      <w:pPr>
        <w:jc w:val="center"/>
        <w:rPr>
          <w:sz w:val="22"/>
          <w:szCs w:val="22"/>
        </w:rPr>
      </w:pPr>
      <w:r w:rsidDel="00000000" w:rsidR="00000000" w:rsidRPr="00000000">
        <w:rPr>
          <w:rtl w:val="0"/>
        </w:rPr>
      </w:r>
    </w:p>
    <w:p w:rsidR="00000000" w:rsidDel="00000000" w:rsidP="00000000" w:rsidRDefault="00000000" w:rsidRPr="00000000" w14:paraId="0000002D">
      <w:pPr>
        <w:jc w:val="center"/>
        <w:rPr>
          <w:sz w:val="22"/>
          <w:szCs w:val="22"/>
        </w:rPr>
      </w:pPr>
      <w:r w:rsidDel="00000000" w:rsidR="00000000" w:rsidRPr="00000000">
        <w:rPr>
          <w:rtl w:val="0"/>
        </w:rPr>
      </w:r>
    </w:p>
    <w:p w:rsidR="00000000" w:rsidDel="00000000" w:rsidP="00000000" w:rsidRDefault="00000000" w:rsidRPr="00000000" w14:paraId="0000002E">
      <w:pPr>
        <w:jc w:val="center"/>
        <w:rPr>
          <w:sz w:val="22"/>
          <w:szCs w:val="22"/>
        </w:rPr>
      </w:pPr>
      <w:r w:rsidDel="00000000" w:rsidR="00000000" w:rsidRPr="00000000">
        <w:rPr>
          <w:rtl w:val="0"/>
        </w:rPr>
      </w:r>
    </w:p>
    <w:p w:rsidR="00000000" w:rsidDel="00000000" w:rsidP="00000000" w:rsidRDefault="00000000" w:rsidRPr="00000000" w14:paraId="0000002F">
      <w:pPr>
        <w:jc w:val="center"/>
        <w:rPr>
          <w:sz w:val="22"/>
          <w:szCs w:val="22"/>
        </w:rPr>
      </w:pPr>
      <w:r w:rsidDel="00000000" w:rsidR="00000000" w:rsidRPr="00000000">
        <w:rPr>
          <w:rtl w:val="0"/>
        </w:rPr>
      </w:r>
    </w:p>
    <w:p w:rsidR="00000000" w:rsidDel="00000000" w:rsidP="00000000" w:rsidRDefault="00000000" w:rsidRPr="00000000" w14:paraId="00000030">
      <w:pPr>
        <w:jc w:val="center"/>
        <w:rPr>
          <w:sz w:val="22"/>
          <w:szCs w:val="22"/>
        </w:rPr>
      </w:pPr>
      <w:r w:rsidDel="00000000" w:rsidR="00000000" w:rsidRPr="00000000">
        <w:rPr>
          <w:rtl w:val="0"/>
        </w:rPr>
      </w:r>
    </w:p>
    <w:p w:rsidR="00000000" w:rsidDel="00000000" w:rsidP="00000000" w:rsidRDefault="00000000" w:rsidRPr="00000000" w14:paraId="00000031">
      <w:pPr>
        <w:jc w:val="center"/>
        <w:rPr>
          <w:sz w:val="22"/>
          <w:szCs w:val="22"/>
        </w:rPr>
      </w:pPr>
      <w:r w:rsidDel="00000000" w:rsidR="00000000" w:rsidRPr="00000000">
        <w:rPr>
          <w:rtl w:val="0"/>
        </w:rPr>
      </w:r>
    </w:p>
    <w:p w:rsidR="00000000" w:rsidDel="00000000" w:rsidP="00000000" w:rsidRDefault="00000000" w:rsidRPr="00000000" w14:paraId="00000032">
      <w:pPr>
        <w:jc w:val="center"/>
        <w:rPr>
          <w:sz w:val="22"/>
          <w:szCs w:val="22"/>
        </w:rPr>
      </w:pPr>
      <w:r w:rsidDel="00000000" w:rsidR="00000000" w:rsidRPr="00000000">
        <w:rPr>
          <w:rtl w:val="0"/>
        </w:rPr>
      </w:r>
    </w:p>
    <w:p w:rsidR="00000000" w:rsidDel="00000000" w:rsidP="00000000" w:rsidRDefault="00000000" w:rsidRPr="00000000" w14:paraId="00000033">
      <w:pPr>
        <w:jc w:val="center"/>
        <w:rPr>
          <w:sz w:val="22"/>
          <w:szCs w:val="22"/>
        </w:rPr>
      </w:pPr>
      <w:r w:rsidDel="00000000" w:rsidR="00000000" w:rsidRPr="00000000">
        <w:rPr>
          <w:rtl w:val="0"/>
        </w:rPr>
      </w:r>
    </w:p>
    <w:p w:rsidR="00000000" w:rsidDel="00000000" w:rsidP="00000000" w:rsidRDefault="00000000" w:rsidRPr="00000000" w14:paraId="00000034">
      <w:pPr>
        <w:jc w:val="center"/>
        <w:rPr>
          <w:sz w:val="22"/>
          <w:szCs w:val="22"/>
        </w:rPr>
      </w:pPr>
      <w:r w:rsidDel="00000000" w:rsidR="00000000" w:rsidRPr="00000000">
        <w:rPr>
          <w:rtl w:val="0"/>
        </w:rPr>
      </w:r>
    </w:p>
    <w:p w:rsidR="00000000" w:rsidDel="00000000" w:rsidP="00000000" w:rsidRDefault="00000000" w:rsidRPr="00000000" w14:paraId="00000035">
      <w:pPr>
        <w:jc w:val="center"/>
        <w:rPr>
          <w:sz w:val="22"/>
          <w:szCs w:val="22"/>
        </w:rPr>
      </w:pPr>
      <w:r w:rsidDel="00000000" w:rsidR="00000000" w:rsidRPr="00000000">
        <w:rPr>
          <w:rtl w:val="0"/>
        </w:rPr>
      </w:r>
    </w:p>
    <w:p w:rsidR="00000000" w:rsidDel="00000000" w:rsidP="00000000" w:rsidRDefault="00000000" w:rsidRPr="00000000" w14:paraId="00000036">
      <w:pPr>
        <w:jc w:val="center"/>
        <w:rPr>
          <w:sz w:val="22"/>
          <w:szCs w:val="22"/>
        </w:rPr>
      </w:pPr>
      <w:r w:rsidDel="00000000" w:rsidR="00000000" w:rsidRPr="00000000">
        <w:rPr>
          <w:rtl w:val="0"/>
        </w:rPr>
      </w:r>
    </w:p>
    <w:p w:rsidR="00000000" w:rsidDel="00000000" w:rsidP="00000000" w:rsidRDefault="00000000" w:rsidRPr="00000000" w14:paraId="00000037">
      <w:pPr>
        <w:jc w:val="center"/>
        <w:rPr>
          <w:sz w:val="22"/>
          <w:szCs w:val="22"/>
        </w:rPr>
      </w:pPr>
      <w:r w:rsidDel="00000000" w:rsidR="00000000" w:rsidRPr="00000000">
        <w:rPr>
          <w:rtl w:val="0"/>
        </w:rPr>
      </w:r>
    </w:p>
    <w:p w:rsidR="00000000" w:rsidDel="00000000" w:rsidP="00000000" w:rsidRDefault="00000000" w:rsidRPr="00000000" w14:paraId="00000038">
      <w:pPr>
        <w:jc w:val="center"/>
        <w:rPr>
          <w:sz w:val="22"/>
          <w:szCs w:val="22"/>
        </w:rPr>
      </w:pPr>
      <w:r w:rsidDel="00000000" w:rsidR="00000000" w:rsidRPr="00000000">
        <w:rPr>
          <w:rtl w:val="0"/>
        </w:rPr>
      </w:r>
    </w:p>
    <w:p w:rsidR="00000000" w:rsidDel="00000000" w:rsidP="00000000" w:rsidRDefault="00000000" w:rsidRPr="00000000" w14:paraId="00000039">
      <w:pPr>
        <w:jc w:val="center"/>
        <w:rPr>
          <w:sz w:val="22"/>
          <w:szCs w:val="22"/>
        </w:rPr>
      </w:pPr>
      <w:r w:rsidDel="00000000" w:rsidR="00000000" w:rsidRPr="00000000">
        <w:rPr>
          <w:rtl w:val="0"/>
        </w:rPr>
      </w:r>
    </w:p>
    <w:p w:rsidR="00000000" w:rsidDel="00000000" w:rsidP="00000000" w:rsidRDefault="00000000" w:rsidRPr="00000000" w14:paraId="0000003A">
      <w:pPr>
        <w:jc w:val="center"/>
        <w:rPr>
          <w:sz w:val="22"/>
          <w:szCs w:val="22"/>
        </w:rPr>
      </w:pPr>
      <w:r w:rsidDel="00000000" w:rsidR="00000000" w:rsidRPr="00000000">
        <w:rPr>
          <w:rtl w:val="0"/>
        </w:rPr>
      </w:r>
    </w:p>
    <w:p w:rsidR="00000000" w:rsidDel="00000000" w:rsidP="00000000" w:rsidRDefault="00000000" w:rsidRPr="00000000" w14:paraId="0000003B">
      <w:pPr>
        <w:jc w:val="center"/>
        <w:rPr>
          <w:sz w:val="22"/>
          <w:szCs w:val="22"/>
        </w:rPr>
      </w:pPr>
      <w:r w:rsidDel="00000000" w:rsidR="00000000" w:rsidRPr="00000000">
        <w:rPr>
          <w:rtl w:val="0"/>
        </w:rPr>
      </w:r>
    </w:p>
    <w:p w:rsidR="00000000" w:rsidDel="00000000" w:rsidP="00000000" w:rsidRDefault="00000000" w:rsidRPr="00000000" w14:paraId="0000003C">
      <w:pPr>
        <w:jc w:val="center"/>
        <w:rPr>
          <w:sz w:val="22"/>
          <w:szCs w:val="22"/>
        </w:rPr>
      </w:pPr>
      <w:r w:rsidDel="00000000" w:rsidR="00000000" w:rsidRPr="00000000">
        <w:rPr>
          <w:rtl w:val="0"/>
        </w:rPr>
      </w:r>
    </w:p>
    <w:p w:rsidR="00000000" w:rsidDel="00000000" w:rsidP="00000000" w:rsidRDefault="00000000" w:rsidRPr="00000000" w14:paraId="0000003D">
      <w:pPr>
        <w:jc w:val="center"/>
        <w:rPr>
          <w:sz w:val="22"/>
          <w:szCs w:val="22"/>
        </w:rPr>
      </w:pPr>
      <w:r w:rsidDel="00000000" w:rsidR="00000000" w:rsidRPr="00000000">
        <w:rPr>
          <w:rtl w:val="0"/>
        </w:rPr>
      </w:r>
    </w:p>
    <w:p w:rsidR="00000000" w:rsidDel="00000000" w:rsidP="00000000" w:rsidRDefault="00000000" w:rsidRPr="00000000" w14:paraId="0000003E">
      <w:pPr>
        <w:jc w:val="center"/>
        <w:rPr>
          <w:sz w:val="22"/>
          <w:szCs w:val="22"/>
        </w:rPr>
      </w:pPr>
      <w:r w:rsidDel="00000000" w:rsidR="00000000" w:rsidRPr="00000000">
        <w:rPr>
          <w:rtl w:val="0"/>
        </w:rPr>
      </w:r>
    </w:p>
    <w:p w:rsidR="00000000" w:rsidDel="00000000" w:rsidP="00000000" w:rsidRDefault="00000000" w:rsidRPr="00000000" w14:paraId="0000003F">
      <w:pPr>
        <w:jc w:val="center"/>
        <w:rPr>
          <w:sz w:val="22"/>
          <w:szCs w:val="22"/>
        </w:rPr>
      </w:pPr>
      <w:r w:rsidDel="00000000" w:rsidR="00000000" w:rsidRPr="00000000">
        <w:rPr>
          <w:rtl w:val="0"/>
        </w:rPr>
      </w:r>
    </w:p>
    <w:p w:rsidR="00000000" w:rsidDel="00000000" w:rsidP="00000000" w:rsidRDefault="00000000" w:rsidRPr="00000000" w14:paraId="00000040">
      <w:pPr>
        <w:jc w:val="center"/>
        <w:rPr>
          <w:sz w:val="22"/>
          <w:szCs w:val="22"/>
        </w:rPr>
      </w:pPr>
      <w:r w:rsidDel="00000000" w:rsidR="00000000" w:rsidRPr="00000000">
        <w:rPr>
          <w:rtl w:val="0"/>
        </w:rPr>
      </w:r>
    </w:p>
    <w:p w:rsidR="00000000" w:rsidDel="00000000" w:rsidP="00000000" w:rsidRDefault="00000000" w:rsidRPr="00000000" w14:paraId="00000041">
      <w:pPr>
        <w:jc w:val="center"/>
        <w:rPr>
          <w:sz w:val="22"/>
          <w:szCs w:val="22"/>
        </w:rPr>
      </w:pPr>
      <w:r w:rsidDel="00000000" w:rsidR="00000000" w:rsidRPr="00000000">
        <w:rPr>
          <w:rtl w:val="0"/>
        </w:rPr>
      </w:r>
    </w:p>
    <w:p w:rsidR="00000000" w:rsidDel="00000000" w:rsidP="00000000" w:rsidRDefault="00000000" w:rsidRPr="00000000" w14:paraId="00000042">
      <w:pPr>
        <w:jc w:val="center"/>
        <w:rPr>
          <w:sz w:val="22"/>
          <w:szCs w:val="22"/>
        </w:rPr>
      </w:pPr>
      <w:r w:rsidDel="00000000" w:rsidR="00000000" w:rsidRPr="00000000">
        <w:rPr>
          <w:rtl w:val="0"/>
        </w:rPr>
      </w:r>
    </w:p>
    <w:p w:rsidR="00000000" w:rsidDel="00000000" w:rsidP="00000000" w:rsidRDefault="00000000" w:rsidRPr="00000000" w14:paraId="00000043">
      <w:pPr>
        <w:jc w:val="center"/>
        <w:rPr>
          <w:sz w:val="22"/>
          <w:szCs w:val="22"/>
        </w:rPr>
      </w:pPr>
      <w:r w:rsidDel="00000000" w:rsidR="00000000" w:rsidRPr="00000000">
        <w:rPr>
          <w:rtl w:val="0"/>
        </w:rPr>
      </w:r>
    </w:p>
    <w:p w:rsidR="00000000" w:rsidDel="00000000" w:rsidP="00000000" w:rsidRDefault="00000000" w:rsidRPr="00000000" w14:paraId="00000044">
      <w:pPr>
        <w:jc w:val="center"/>
        <w:rPr>
          <w:sz w:val="22"/>
          <w:szCs w:val="22"/>
        </w:rPr>
      </w:pPr>
      <w:r w:rsidDel="00000000" w:rsidR="00000000" w:rsidRPr="00000000">
        <w:rPr>
          <w:rtl w:val="0"/>
        </w:rPr>
      </w:r>
    </w:p>
    <w:p w:rsidR="00000000" w:rsidDel="00000000" w:rsidP="00000000" w:rsidRDefault="00000000" w:rsidRPr="00000000" w14:paraId="00000045">
      <w:pPr>
        <w:jc w:val="center"/>
        <w:rPr>
          <w:sz w:val="22"/>
          <w:szCs w:val="22"/>
        </w:rPr>
      </w:pPr>
      <w:r w:rsidDel="00000000" w:rsidR="00000000" w:rsidRPr="00000000">
        <w:rPr>
          <w:rtl w:val="0"/>
        </w:rPr>
      </w:r>
    </w:p>
    <w:p w:rsidR="00000000" w:rsidDel="00000000" w:rsidP="00000000" w:rsidRDefault="00000000" w:rsidRPr="00000000" w14:paraId="00000046">
      <w:pPr>
        <w:jc w:val="center"/>
        <w:rPr>
          <w:sz w:val="22"/>
          <w:szCs w:val="22"/>
        </w:rPr>
      </w:pPr>
      <w:r w:rsidDel="00000000" w:rsidR="00000000" w:rsidRPr="00000000">
        <w:rPr>
          <w:rtl w:val="0"/>
        </w:rPr>
      </w:r>
    </w:p>
    <w:p w:rsidR="00000000" w:rsidDel="00000000" w:rsidP="00000000" w:rsidRDefault="00000000" w:rsidRPr="00000000" w14:paraId="00000047">
      <w:pPr>
        <w:jc w:val="center"/>
        <w:rPr>
          <w:sz w:val="22"/>
          <w:szCs w:val="22"/>
        </w:rPr>
      </w:pPr>
      <w:r w:rsidDel="00000000" w:rsidR="00000000" w:rsidRPr="00000000">
        <w:rPr>
          <w:rtl w:val="0"/>
        </w:rPr>
      </w:r>
    </w:p>
    <w:p w:rsidR="00000000" w:rsidDel="00000000" w:rsidP="00000000" w:rsidRDefault="00000000" w:rsidRPr="00000000" w14:paraId="00000048">
      <w:pPr>
        <w:jc w:val="center"/>
        <w:rPr>
          <w:sz w:val="22"/>
          <w:szCs w:val="22"/>
        </w:rPr>
      </w:pPr>
      <w:r w:rsidDel="00000000" w:rsidR="00000000" w:rsidRPr="00000000">
        <w:rPr>
          <w:rtl w:val="0"/>
        </w:rPr>
      </w:r>
    </w:p>
    <w:p w:rsidR="00000000" w:rsidDel="00000000" w:rsidP="00000000" w:rsidRDefault="00000000" w:rsidRPr="00000000" w14:paraId="00000049">
      <w:pPr>
        <w:jc w:val="center"/>
        <w:rPr>
          <w:sz w:val="22"/>
          <w:szCs w:val="22"/>
        </w:rPr>
      </w:pPr>
      <w:r w:rsidDel="00000000" w:rsidR="00000000" w:rsidRPr="00000000">
        <w:rPr>
          <w:rtl w:val="0"/>
        </w:rPr>
      </w:r>
    </w:p>
    <w:p w:rsidR="00000000" w:rsidDel="00000000" w:rsidP="00000000" w:rsidRDefault="00000000" w:rsidRPr="00000000" w14:paraId="0000004A">
      <w:pPr>
        <w:jc w:val="center"/>
        <w:rPr>
          <w:sz w:val="22"/>
          <w:szCs w:val="22"/>
        </w:rPr>
      </w:pPr>
      <w:r w:rsidDel="00000000" w:rsidR="00000000" w:rsidRPr="00000000">
        <w:rPr>
          <w:rtl w:val="0"/>
        </w:rPr>
      </w:r>
    </w:p>
    <w:p w:rsidR="00000000" w:rsidDel="00000000" w:rsidP="00000000" w:rsidRDefault="00000000" w:rsidRPr="00000000" w14:paraId="0000004B">
      <w:pPr>
        <w:jc w:val="center"/>
        <w:rPr>
          <w:sz w:val="22"/>
          <w:szCs w:val="22"/>
        </w:rPr>
      </w:pPr>
      <w:r w:rsidDel="00000000" w:rsidR="00000000" w:rsidRPr="00000000">
        <w:rPr>
          <w:rtl w:val="0"/>
        </w:rPr>
      </w:r>
    </w:p>
    <w:p w:rsidR="00000000" w:rsidDel="00000000" w:rsidP="00000000" w:rsidRDefault="00000000" w:rsidRPr="00000000" w14:paraId="0000004C">
      <w:pPr>
        <w:jc w:val="center"/>
        <w:rPr>
          <w:sz w:val="22"/>
          <w:szCs w:val="22"/>
        </w:rPr>
      </w:pPr>
      <w:r w:rsidDel="00000000" w:rsidR="00000000" w:rsidRPr="00000000">
        <w:rPr>
          <w:rtl w:val="0"/>
        </w:rPr>
      </w:r>
    </w:p>
    <w:p w:rsidR="00000000" w:rsidDel="00000000" w:rsidP="00000000" w:rsidRDefault="00000000" w:rsidRPr="00000000" w14:paraId="0000004D">
      <w:pPr>
        <w:jc w:val="center"/>
        <w:rPr>
          <w:color w:val="000000"/>
          <w:sz w:val="22"/>
          <w:szCs w:val="22"/>
        </w:rPr>
        <w:sectPr>
          <w:pgSz w:h="16834" w:w="11909" w:orient="portrait"/>
          <w:pgMar w:bottom="1440" w:top="1440" w:left="1440" w:right="1440" w:header="851" w:footer="851"/>
          <w:pgNumType w:start="1"/>
        </w:sectPr>
      </w:pPr>
      <w:r w:rsidDel="00000000" w:rsidR="00000000" w:rsidRPr="00000000">
        <w:rPr>
          <w:color w:val="000000"/>
          <w:sz w:val="22"/>
          <w:szCs w:val="22"/>
          <w:rtl w:val="0"/>
        </w:rPr>
        <w:t xml:space="preserve">© Bahria University, 202</w:t>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4E">
      <w:pPr>
        <w:rPr>
          <w:b w:val="1"/>
          <w:color w:val="000000"/>
          <w:sz w:val="34"/>
          <w:szCs w:val="34"/>
        </w:rPr>
      </w:pPr>
      <w:r w:rsidDel="00000000" w:rsidR="00000000" w:rsidRPr="00000000">
        <w:rPr>
          <w:rtl w:val="0"/>
        </w:rPr>
      </w:r>
    </w:p>
    <w:p w:rsidR="00000000" w:rsidDel="00000000" w:rsidP="00000000" w:rsidRDefault="00000000" w:rsidRPr="00000000" w14:paraId="0000004F">
      <w:pPr>
        <w:jc w:val="center"/>
        <w:rPr>
          <w:b w:val="1"/>
          <w:color w:val="000000"/>
          <w:sz w:val="34"/>
          <w:szCs w:val="34"/>
        </w:rPr>
      </w:pPr>
      <w:r w:rsidDel="00000000" w:rsidR="00000000" w:rsidRPr="00000000">
        <w:rPr>
          <w:b w:val="1"/>
          <w:color w:val="000000"/>
          <w:sz w:val="34"/>
          <w:szCs w:val="34"/>
          <w:rtl w:val="0"/>
        </w:rPr>
        <w:t xml:space="preserve">Certificate</w:t>
      </w:r>
    </w:p>
    <w:p w:rsidR="00000000" w:rsidDel="00000000" w:rsidP="00000000" w:rsidRDefault="00000000" w:rsidRPr="00000000" w14:paraId="00000050">
      <w:pPr>
        <w:jc w:val="center"/>
        <w:rPr>
          <w:b w:val="1"/>
          <w:color w:val="000000"/>
          <w:sz w:val="34"/>
          <w:szCs w:val="34"/>
        </w:rPr>
      </w:pPr>
      <w:r w:rsidDel="00000000" w:rsidR="00000000" w:rsidRPr="00000000">
        <w:rPr>
          <w:rtl w:val="0"/>
        </w:rPr>
      </w:r>
    </w:p>
    <w:p w:rsidR="00000000" w:rsidDel="00000000" w:rsidP="00000000" w:rsidRDefault="00000000" w:rsidRPr="00000000" w14:paraId="00000051">
      <w:pPr>
        <w:jc w:val="center"/>
        <w:rPr>
          <w:b w:val="1"/>
          <w:color w:val="000000"/>
          <w:sz w:val="34"/>
          <w:szCs w:val="34"/>
        </w:rPr>
      </w:pPr>
      <w:r w:rsidDel="00000000" w:rsidR="00000000" w:rsidRPr="00000000">
        <w:rPr>
          <w:color w:val="000000"/>
          <w:sz w:val="30"/>
          <w:szCs w:val="30"/>
        </w:rPr>
        <w:drawing>
          <wp:inline distB="0" distT="0" distL="0" distR="0">
            <wp:extent cx="1645536" cy="2360986"/>
            <wp:effectExtent b="0" l="0" r="0" t="0"/>
            <wp:docPr descr="A anchor with a rope around it&#10;&#10;Description automatically generated" id="8" name="image4.jpg"/>
            <a:graphic>
              <a:graphicData uri="http://schemas.openxmlformats.org/drawingml/2006/picture">
                <pic:pic>
                  <pic:nvPicPr>
                    <pic:cNvPr descr="A anchor with a rope around it&#10;&#10;Description automatically generated" id="0" name="image4.jpg"/>
                    <pic:cNvPicPr preferRelativeResize="0"/>
                  </pic:nvPicPr>
                  <pic:blipFill>
                    <a:blip r:embed="rId6"/>
                    <a:srcRect b="0" l="0" r="0" t="0"/>
                    <a:stretch>
                      <a:fillRect/>
                    </a:stretch>
                  </pic:blipFill>
                  <pic:spPr>
                    <a:xfrm>
                      <a:off x="0" y="0"/>
                      <a:ext cx="1645536" cy="236098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color w:val="000000"/>
        </w:rPr>
      </w:pPr>
      <w:r w:rsidDel="00000000" w:rsidR="00000000" w:rsidRPr="00000000">
        <w:rPr>
          <w:rtl w:val="0"/>
        </w:rPr>
      </w:r>
    </w:p>
    <w:p w:rsidR="00000000" w:rsidDel="00000000" w:rsidP="00000000" w:rsidRDefault="00000000" w:rsidRPr="00000000" w14:paraId="00000053">
      <w:pPr>
        <w:jc w:val="center"/>
        <w:rPr>
          <w:color w:val="000000"/>
        </w:rPr>
      </w:pPr>
      <w:r w:rsidDel="00000000" w:rsidR="00000000" w:rsidRPr="00000000">
        <w:rPr>
          <w:rtl w:val="0"/>
        </w:rPr>
      </w:r>
    </w:p>
    <w:p w:rsidR="00000000" w:rsidDel="00000000" w:rsidP="00000000" w:rsidRDefault="00000000" w:rsidRPr="00000000" w14:paraId="00000054">
      <w:pPr>
        <w:jc w:val="center"/>
        <w:rPr>
          <w:color w:val="000000"/>
        </w:rPr>
      </w:pPr>
      <w:r w:rsidDel="00000000" w:rsidR="00000000" w:rsidRPr="00000000">
        <w:rPr>
          <w:color w:val="000000"/>
          <w:rtl w:val="0"/>
        </w:rPr>
        <w:t xml:space="preserve">We accept the work contained in the report titled</w:t>
      </w:r>
    </w:p>
    <w:p w:rsidR="00000000" w:rsidDel="00000000" w:rsidP="00000000" w:rsidRDefault="00000000" w:rsidRPr="00000000" w14:paraId="00000055">
      <w:pPr>
        <w:jc w:val="center"/>
        <w:rPr>
          <w:b w:val="1"/>
          <w:sz w:val="36"/>
          <w:szCs w:val="36"/>
        </w:rPr>
      </w:pPr>
      <w:r w:rsidDel="00000000" w:rsidR="00000000" w:rsidRPr="00000000">
        <w:rPr>
          <w:b w:val="1"/>
          <w:sz w:val="32"/>
          <w:szCs w:val="32"/>
          <w:rtl w:val="0"/>
        </w:rPr>
        <w:t xml:space="preserve">Extraction Of User Defined Information from Pdf</w:t>
      </w:r>
      <w:r w:rsidDel="00000000" w:rsidR="00000000" w:rsidRPr="00000000">
        <w:rPr>
          <w:rtl w:val="0"/>
        </w:rPr>
      </w:r>
    </w:p>
    <w:p w:rsidR="00000000" w:rsidDel="00000000" w:rsidP="00000000" w:rsidRDefault="00000000" w:rsidRPr="00000000" w14:paraId="00000056">
      <w:pPr>
        <w:jc w:val="center"/>
        <w:rPr>
          <w:color w:val="000000"/>
        </w:rPr>
      </w:pPr>
      <w:r w:rsidDel="00000000" w:rsidR="00000000" w:rsidRPr="00000000">
        <w:rPr>
          <w:color w:val="000000"/>
          <w:rtl w:val="0"/>
        </w:rPr>
        <w:t xml:space="preserve">written by</w:t>
      </w:r>
    </w:p>
    <w:p w:rsidR="00000000" w:rsidDel="00000000" w:rsidP="00000000" w:rsidRDefault="00000000" w:rsidRPr="00000000" w14:paraId="00000057">
      <w:pPr>
        <w:rPr>
          <w:color w:val="000000"/>
        </w:rPr>
      </w:pPr>
      <w:r w:rsidDel="00000000" w:rsidR="00000000" w:rsidRPr="00000000">
        <w:rPr>
          <w:color w:val="000000"/>
          <w:rtl w:val="0"/>
        </w:rPr>
        <w:t xml:space="preserve">                                                    </w:t>
      </w:r>
    </w:p>
    <w:tbl>
      <w:tblPr>
        <w:tblStyle w:val="Table2"/>
        <w:tblW w:w="577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79"/>
        <w:gridCol w:w="2895"/>
        <w:tblGridChange w:id="0">
          <w:tblGrid>
            <w:gridCol w:w="2879"/>
            <w:gridCol w:w="2895"/>
          </w:tblGrid>
        </w:tblGridChange>
      </w:tblGrid>
      <w:tr>
        <w:trPr>
          <w:cantSplit w:val="0"/>
          <w:trHeight w:val="20" w:hRule="atLeast"/>
          <w:tblHeader w:val="0"/>
        </w:trPr>
        <w:tc>
          <w:tcPr>
            <w:vAlign w:val="center"/>
          </w:tcPr>
          <w:p w:rsidR="00000000" w:rsidDel="00000000" w:rsidP="00000000" w:rsidRDefault="00000000" w:rsidRPr="00000000" w14:paraId="00000058">
            <w:pPr>
              <w:spacing w:after="120" w:before="120" w:lineRule="auto"/>
              <w:jc w:val="center"/>
              <w:rPr>
                <w:b w:val="1"/>
                <w:color w:val="000000"/>
                <w:highlight w:val="yellow"/>
              </w:rPr>
            </w:pPr>
            <w:r w:rsidDel="00000000" w:rsidR="00000000" w:rsidRPr="00000000">
              <w:rPr>
                <w:b w:val="1"/>
                <w:color w:val="000000"/>
                <w:rtl w:val="0"/>
              </w:rPr>
              <w:t xml:space="preserve">03-134202-102</w:t>
            </w:r>
            <w:r w:rsidDel="00000000" w:rsidR="00000000" w:rsidRPr="00000000">
              <w:rPr>
                <w:rtl w:val="0"/>
              </w:rPr>
            </w:r>
          </w:p>
        </w:tc>
        <w:tc>
          <w:tcPr>
            <w:vAlign w:val="center"/>
          </w:tcPr>
          <w:p w:rsidR="00000000" w:rsidDel="00000000" w:rsidP="00000000" w:rsidRDefault="00000000" w:rsidRPr="00000000" w14:paraId="00000059">
            <w:pPr>
              <w:spacing w:after="120" w:before="120" w:lineRule="auto"/>
              <w:jc w:val="center"/>
              <w:rPr>
                <w:color w:val="000000"/>
                <w:highlight w:val="yellow"/>
              </w:rPr>
            </w:pPr>
            <w:r w:rsidDel="00000000" w:rsidR="00000000" w:rsidRPr="00000000">
              <w:rPr>
                <w:color w:val="000000"/>
                <w:rtl w:val="0"/>
              </w:rPr>
              <w:t xml:space="preserve">Rohaan Nadeem</w:t>
            </w:r>
            <w:r w:rsidDel="00000000" w:rsidR="00000000" w:rsidRPr="00000000">
              <w:rPr>
                <w:rtl w:val="0"/>
              </w:rPr>
            </w:r>
          </w:p>
        </w:tc>
      </w:tr>
      <w:tr>
        <w:trPr>
          <w:cantSplit w:val="0"/>
          <w:trHeight w:val="20" w:hRule="atLeast"/>
          <w:tblHeader w:val="0"/>
        </w:trPr>
        <w:tc>
          <w:tcPr>
            <w:vAlign w:val="center"/>
          </w:tcPr>
          <w:p w:rsidR="00000000" w:rsidDel="00000000" w:rsidP="00000000" w:rsidRDefault="00000000" w:rsidRPr="00000000" w14:paraId="0000005A">
            <w:pPr>
              <w:spacing w:after="120" w:before="120" w:lineRule="auto"/>
              <w:jc w:val="center"/>
              <w:rPr>
                <w:b w:val="1"/>
                <w:color w:val="000000"/>
                <w:highlight w:val="yellow"/>
              </w:rPr>
            </w:pPr>
            <w:r w:rsidDel="00000000" w:rsidR="00000000" w:rsidRPr="00000000">
              <w:rPr>
                <w:b w:val="1"/>
                <w:color w:val="000000"/>
                <w:rtl w:val="0"/>
              </w:rPr>
              <w:t xml:space="preserve">03-134211-033</w:t>
            </w:r>
            <w:r w:rsidDel="00000000" w:rsidR="00000000" w:rsidRPr="00000000">
              <w:rPr>
                <w:rtl w:val="0"/>
              </w:rPr>
            </w:r>
          </w:p>
        </w:tc>
        <w:tc>
          <w:tcPr>
            <w:vAlign w:val="center"/>
          </w:tcPr>
          <w:p w:rsidR="00000000" w:rsidDel="00000000" w:rsidP="00000000" w:rsidRDefault="00000000" w:rsidRPr="00000000" w14:paraId="0000005B">
            <w:pPr>
              <w:spacing w:after="120" w:before="120" w:lineRule="auto"/>
              <w:jc w:val="center"/>
              <w:rPr>
                <w:color w:val="000000"/>
                <w:highlight w:val="yellow"/>
              </w:rPr>
            </w:pPr>
            <w:r w:rsidDel="00000000" w:rsidR="00000000" w:rsidRPr="00000000">
              <w:rPr>
                <w:color w:val="000000"/>
                <w:rtl w:val="0"/>
              </w:rPr>
              <w:t xml:space="preserve">N</w:t>
            </w:r>
            <w:r w:rsidDel="00000000" w:rsidR="00000000" w:rsidRPr="00000000">
              <w:rPr>
                <w:rtl w:val="0"/>
              </w:rPr>
              <w:t xml:space="preserve">oor</w:t>
            </w:r>
            <w:r w:rsidDel="00000000" w:rsidR="00000000" w:rsidRPr="00000000">
              <w:rPr>
                <w:color w:val="000000"/>
                <w:rtl w:val="0"/>
              </w:rPr>
              <w:t xml:space="preserve"> F</w:t>
            </w:r>
            <w:r w:rsidDel="00000000" w:rsidR="00000000" w:rsidRPr="00000000">
              <w:rPr>
                <w:rtl w:val="0"/>
              </w:rPr>
              <w:t xml:space="preserve">atima</w:t>
            </w:r>
            <w:r w:rsidDel="00000000" w:rsidR="00000000" w:rsidRPr="00000000">
              <w:rPr>
                <w:rtl w:val="0"/>
              </w:rPr>
            </w:r>
          </w:p>
        </w:tc>
      </w:tr>
    </w:tbl>
    <w:p w:rsidR="00000000" w:rsidDel="00000000" w:rsidP="00000000" w:rsidRDefault="00000000" w:rsidRPr="00000000" w14:paraId="0000005C">
      <w:pPr>
        <w:rPr>
          <w:color w:val="000000"/>
        </w:rPr>
      </w:pPr>
      <w:r w:rsidDel="00000000" w:rsidR="00000000" w:rsidRPr="00000000">
        <w:rPr>
          <w:rtl w:val="0"/>
        </w:rPr>
      </w:r>
    </w:p>
    <w:p w:rsidR="00000000" w:rsidDel="00000000" w:rsidP="00000000" w:rsidRDefault="00000000" w:rsidRPr="00000000" w14:paraId="0000005D">
      <w:pPr>
        <w:jc w:val="center"/>
        <w:rPr>
          <w:color w:val="000000"/>
        </w:rPr>
      </w:pPr>
      <w:r w:rsidDel="00000000" w:rsidR="00000000" w:rsidRPr="00000000">
        <w:rPr>
          <w:color w:val="000000"/>
          <w:rtl w:val="0"/>
        </w:rPr>
        <w:t xml:space="preserve">as a confirmation to the required standard for the partial fulfilment of the degree of</w:t>
      </w:r>
    </w:p>
    <w:p w:rsidR="00000000" w:rsidDel="00000000" w:rsidP="00000000" w:rsidRDefault="00000000" w:rsidRPr="00000000" w14:paraId="0000005E">
      <w:pPr>
        <w:jc w:val="center"/>
        <w:rPr>
          <w:color w:val="000000"/>
        </w:rPr>
      </w:pPr>
      <w:r w:rsidDel="00000000" w:rsidR="00000000" w:rsidRPr="00000000">
        <w:rPr>
          <w:color w:val="000000"/>
          <w:rtl w:val="0"/>
        </w:rPr>
        <w:t xml:space="preserve">Bachelor of Science in Computer Science.</w:t>
      </w:r>
    </w:p>
    <w:p w:rsidR="00000000" w:rsidDel="00000000" w:rsidP="00000000" w:rsidRDefault="00000000" w:rsidRPr="00000000" w14:paraId="0000005F">
      <w:pPr>
        <w:jc w:val="center"/>
        <w:rPr>
          <w:color w:val="000000"/>
          <w:sz w:val="30"/>
          <w:szCs w:val="30"/>
        </w:rPr>
      </w:pPr>
      <w:r w:rsidDel="00000000" w:rsidR="00000000" w:rsidRPr="00000000">
        <w:rPr>
          <w:rtl w:val="0"/>
        </w:rPr>
      </w:r>
    </w:p>
    <w:p w:rsidR="00000000" w:rsidDel="00000000" w:rsidP="00000000" w:rsidRDefault="00000000" w:rsidRPr="00000000" w14:paraId="00000060">
      <w:pPr>
        <w:jc w:val="center"/>
        <w:rPr>
          <w:color w:val="000000"/>
          <w:sz w:val="30"/>
          <w:szCs w:val="30"/>
        </w:rPr>
      </w:pPr>
      <w:r w:rsidDel="00000000" w:rsidR="00000000" w:rsidRPr="00000000">
        <w:rPr>
          <w:rtl w:val="0"/>
        </w:rPr>
      </w:r>
    </w:p>
    <w:p w:rsidR="00000000" w:rsidDel="00000000" w:rsidP="00000000" w:rsidRDefault="00000000" w:rsidRPr="00000000" w14:paraId="00000061">
      <w:pPr>
        <w:jc w:val="center"/>
        <w:rPr>
          <w:color w:val="000000"/>
          <w:sz w:val="30"/>
          <w:szCs w:val="30"/>
        </w:rPr>
      </w:pPr>
      <w:r w:rsidDel="00000000" w:rsidR="00000000" w:rsidRPr="00000000">
        <w:rPr>
          <w:rtl w:val="0"/>
        </w:rPr>
      </w:r>
    </w:p>
    <w:p w:rsidR="00000000" w:rsidDel="00000000" w:rsidP="00000000" w:rsidRDefault="00000000" w:rsidRPr="00000000" w14:paraId="00000062">
      <w:pPr>
        <w:jc w:val="center"/>
        <w:rPr>
          <w:color w:val="000000"/>
          <w:sz w:val="30"/>
          <w:szCs w:val="30"/>
        </w:rPr>
      </w:pPr>
      <w:r w:rsidDel="00000000" w:rsidR="00000000" w:rsidRPr="00000000">
        <w:rPr>
          <w:rtl w:val="0"/>
        </w:rPr>
      </w:r>
    </w:p>
    <w:p w:rsidR="00000000" w:rsidDel="00000000" w:rsidP="00000000" w:rsidRDefault="00000000" w:rsidRPr="00000000" w14:paraId="00000063">
      <w:pPr>
        <w:tabs>
          <w:tab w:val="left" w:leader="none" w:pos="2430"/>
        </w:tabs>
        <w:rPr>
          <w:b w:val="1"/>
          <w:color w:val="000000"/>
        </w:rPr>
      </w:pPr>
      <w:r w:rsidDel="00000000" w:rsidR="00000000" w:rsidRPr="00000000">
        <w:rPr>
          <w:color w:val="000000"/>
          <w:sz w:val="32"/>
          <w:szCs w:val="32"/>
          <w:rtl w:val="0"/>
        </w:rPr>
        <w:t xml:space="preserve">Approved by:</w:t>
      </w:r>
      <w:r w:rsidDel="00000000" w:rsidR="00000000" w:rsidRPr="00000000">
        <w:rPr>
          <w:color w:val="000000"/>
          <w:sz w:val="30"/>
          <w:szCs w:val="30"/>
          <w:rtl w:val="0"/>
        </w:rPr>
        <w:br w:type="textWrapping"/>
      </w:r>
      <w:r w:rsidDel="00000000" w:rsidR="00000000" w:rsidRPr="00000000">
        <w:rPr>
          <w:color w:val="000000"/>
          <w:rtl w:val="0"/>
        </w:rPr>
        <w:t xml:space="preserve"> </w:t>
      </w:r>
      <w:r w:rsidDel="00000000" w:rsidR="00000000" w:rsidRPr="00000000">
        <w:rPr>
          <w:b w:val="1"/>
          <w:color w:val="000000"/>
          <w:rtl w:val="0"/>
        </w:rPr>
        <w:t xml:space="preserve">Supervisor: </w:t>
        <w:tab/>
        <w:t xml:space="preserve">Tahir Iqbal</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64">
      <w:pPr>
        <w:tabs>
          <w:tab w:val="left" w:leader="none" w:pos="2430"/>
          <w:tab w:val="left" w:leader="none" w:pos="6480"/>
          <w:tab w:val="left" w:leader="none" w:pos="8190"/>
        </w:tabs>
        <w:spacing w:before="360" w:lineRule="auto"/>
        <w:rPr>
          <w:color w:val="000000"/>
          <w:sz w:val="16"/>
          <w:szCs w:val="16"/>
          <w:u w:val="single"/>
        </w:rPr>
      </w:pPr>
      <w:r w:rsidDel="00000000" w:rsidR="00000000" w:rsidRPr="00000000">
        <w:rPr>
          <w:color w:val="000000"/>
          <w:sz w:val="16"/>
          <w:szCs w:val="16"/>
          <w:rtl w:val="0"/>
        </w:rPr>
        <w:tab/>
        <w:t xml:space="preserve">__________________________________________________________</w:t>
      </w:r>
      <w:r w:rsidDel="00000000" w:rsidR="00000000" w:rsidRPr="00000000">
        <w:rPr>
          <w:color w:val="000000"/>
          <w:sz w:val="22"/>
          <w:szCs w:val="22"/>
          <w:u w:val="single"/>
          <w:rtl w:val="0"/>
        </w:rPr>
        <w:t xml:space="preserve">(Signature)</w:t>
      </w:r>
      <w:r w:rsidDel="00000000" w:rsidR="00000000" w:rsidRPr="00000000">
        <w:rPr>
          <w:rtl w:val="0"/>
        </w:rPr>
      </w:r>
    </w:p>
    <w:p w:rsidR="00000000" w:rsidDel="00000000" w:rsidP="00000000" w:rsidRDefault="00000000" w:rsidRPr="00000000" w14:paraId="00000065">
      <w:pPr>
        <w:tabs>
          <w:tab w:val="left" w:leader="none" w:pos="2430"/>
          <w:tab w:val="left" w:leader="none" w:pos="6480"/>
          <w:tab w:val="left" w:leader="none" w:pos="8190"/>
        </w:tabs>
        <w:spacing w:before="360" w:lineRule="auto"/>
        <w:rPr>
          <w:color w:val="000000"/>
          <w:sz w:val="16"/>
          <w:szCs w:val="16"/>
        </w:rPr>
      </w:pPr>
      <w:r w:rsidDel="00000000" w:rsidR="00000000" w:rsidRPr="00000000">
        <w:rPr>
          <w:rtl w:val="0"/>
        </w:rPr>
      </w:r>
    </w:p>
    <w:p w:rsidR="00000000" w:rsidDel="00000000" w:rsidP="00000000" w:rsidRDefault="00000000" w:rsidRPr="00000000" w14:paraId="00000066">
      <w:pPr>
        <w:tabs>
          <w:tab w:val="left" w:leader="none" w:pos="2430"/>
          <w:tab w:val="left" w:leader="none" w:pos="8190"/>
        </w:tabs>
        <w:rPr>
          <w:color w:val="000000"/>
        </w:rPr>
      </w:pPr>
      <w:r w:rsidDel="00000000" w:rsidR="00000000" w:rsidRPr="00000000">
        <w:rPr>
          <w:color w:val="000000"/>
          <w:rtl w:val="0"/>
        </w:rPr>
        <w:t xml:space="preserve">December </w:t>
      </w:r>
      <w:r w:rsidDel="00000000" w:rsidR="00000000" w:rsidRPr="00000000">
        <w:rPr>
          <w:rtl w:val="0"/>
        </w:rPr>
        <w:t xml:space="preserve">24</w:t>
      </w:r>
      <w:r w:rsidDel="00000000" w:rsidR="00000000" w:rsidRPr="00000000">
        <w:rPr>
          <w:color w:val="000000"/>
          <w:rtl w:val="0"/>
        </w:rPr>
        <w:t xml:space="preserve">, 2024</w:t>
      </w:r>
    </w:p>
    <w:p w:rsidR="00000000" w:rsidDel="00000000" w:rsidP="00000000" w:rsidRDefault="00000000" w:rsidRPr="00000000" w14:paraId="00000067">
      <w:pPr>
        <w:jc w:val="center"/>
        <w:rPr>
          <w:color w:val="000000"/>
        </w:rPr>
        <w:sectPr>
          <w:headerReference r:id="rId7" w:type="default"/>
          <w:type w:val="nextPage"/>
          <w:pgSz w:h="16834" w:w="11909" w:orient="portrait"/>
          <w:pgMar w:bottom="1418" w:top="1418" w:left="2268" w:right="1418" w:header="851" w:footer="851"/>
          <w:pgNumType w:start="1"/>
        </w:sect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DECLARATION</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t xml:space="preserve">We hereby declare that this project report is based on our original work except for citations and quotations which have been duly acknowledged.  We also declare that it has not been previously and concurrently submitted for any other degree or award at Bahria University or other institutions.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tbl>
      <w:tblPr>
        <w:tblStyle w:val="Table3"/>
        <w:tblW w:w="807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9"/>
        <w:gridCol w:w="2648"/>
        <w:gridCol w:w="3094"/>
        <w:tblGridChange w:id="0">
          <w:tblGrid>
            <w:gridCol w:w="2329"/>
            <w:gridCol w:w="2648"/>
            <w:gridCol w:w="3094"/>
          </w:tblGrid>
        </w:tblGridChange>
      </w:tblGrid>
      <w:tr>
        <w:trPr>
          <w:cantSplit w:val="0"/>
          <w:trHeight w:val="20" w:hRule="atLeast"/>
          <w:tblHeader w:val="0"/>
        </w:trPr>
        <w:tc>
          <w:tcPr>
            <w:vAlign w:val="center"/>
          </w:tcPr>
          <w:p w:rsidR="00000000" w:rsidDel="00000000" w:rsidP="00000000" w:rsidRDefault="00000000" w:rsidRPr="00000000" w14:paraId="00000071">
            <w:pPr>
              <w:spacing w:after="120" w:before="120" w:lineRule="auto"/>
              <w:jc w:val="center"/>
              <w:rPr>
                <w:b w:val="1"/>
                <w:color w:val="000000"/>
              </w:rPr>
            </w:pPr>
            <w:r w:rsidDel="00000000" w:rsidR="00000000" w:rsidRPr="00000000">
              <w:rPr>
                <w:b w:val="1"/>
                <w:color w:val="000000"/>
                <w:rtl w:val="0"/>
              </w:rPr>
              <w:t xml:space="preserve">Enrolment</w:t>
            </w:r>
          </w:p>
        </w:tc>
        <w:tc>
          <w:tcPr>
            <w:vAlign w:val="center"/>
          </w:tcPr>
          <w:p w:rsidR="00000000" w:rsidDel="00000000" w:rsidP="00000000" w:rsidRDefault="00000000" w:rsidRPr="00000000" w14:paraId="00000072">
            <w:pPr>
              <w:spacing w:after="120" w:before="120" w:lineRule="auto"/>
              <w:rPr>
                <w:b w:val="1"/>
                <w:color w:val="000000"/>
              </w:rPr>
            </w:pPr>
            <w:r w:rsidDel="00000000" w:rsidR="00000000" w:rsidRPr="00000000">
              <w:rPr>
                <w:color w:val="000000"/>
                <w:rtl w:val="0"/>
              </w:rPr>
              <w:t xml:space="preserve">   </w:t>
            </w:r>
            <w:r w:rsidDel="00000000" w:rsidR="00000000" w:rsidRPr="00000000">
              <w:rPr>
                <w:b w:val="1"/>
                <w:color w:val="000000"/>
                <w:rtl w:val="0"/>
              </w:rPr>
              <w:t xml:space="preserve"> Name</w:t>
            </w:r>
          </w:p>
        </w:tc>
        <w:tc>
          <w:tcPr>
            <w:vAlign w:val="center"/>
          </w:tcPr>
          <w:p w:rsidR="00000000" w:rsidDel="00000000" w:rsidP="00000000" w:rsidRDefault="00000000" w:rsidRPr="00000000" w14:paraId="00000073">
            <w:pPr>
              <w:spacing w:after="120" w:before="120" w:lineRule="auto"/>
              <w:jc w:val="center"/>
              <w:rPr>
                <w:b w:val="1"/>
                <w:color w:val="000000"/>
              </w:rPr>
            </w:pPr>
            <w:r w:rsidDel="00000000" w:rsidR="00000000" w:rsidRPr="00000000">
              <w:rPr>
                <w:b w:val="1"/>
                <w:color w:val="000000"/>
                <w:rtl w:val="0"/>
              </w:rPr>
              <w:t xml:space="preserve">Signature</w:t>
            </w:r>
          </w:p>
        </w:tc>
      </w:tr>
      <w:tr>
        <w:trPr>
          <w:cantSplit w:val="0"/>
          <w:trHeight w:val="20" w:hRule="atLeast"/>
          <w:tblHeader w:val="0"/>
        </w:trPr>
        <w:tc>
          <w:tcPr>
            <w:vAlign w:val="center"/>
          </w:tcPr>
          <w:p w:rsidR="00000000" w:rsidDel="00000000" w:rsidP="00000000" w:rsidRDefault="00000000" w:rsidRPr="00000000" w14:paraId="00000074">
            <w:pPr>
              <w:spacing w:after="120" w:before="120" w:lineRule="auto"/>
              <w:jc w:val="center"/>
              <w:rPr>
                <w:color w:val="000000"/>
              </w:rPr>
            </w:pPr>
            <w:r w:rsidDel="00000000" w:rsidR="00000000" w:rsidRPr="00000000">
              <w:rPr>
                <w:color w:val="000000"/>
                <w:rtl w:val="0"/>
              </w:rPr>
              <w:t xml:space="preserve">03-134202-102</w:t>
            </w:r>
          </w:p>
        </w:tc>
        <w:tc>
          <w:tcPr>
            <w:vAlign w:val="center"/>
          </w:tcPr>
          <w:p w:rsidR="00000000" w:rsidDel="00000000" w:rsidP="00000000" w:rsidRDefault="00000000" w:rsidRPr="00000000" w14:paraId="00000075">
            <w:pPr>
              <w:spacing w:after="120" w:before="120" w:lineRule="auto"/>
              <w:rPr>
                <w:color w:val="000000"/>
              </w:rPr>
            </w:pPr>
            <w:r w:rsidDel="00000000" w:rsidR="00000000" w:rsidRPr="00000000">
              <w:rPr>
                <w:color w:val="000000"/>
                <w:rtl w:val="0"/>
              </w:rPr>
              <w:t xml:space="preserve">  Rohaan Nadeem</w:t>
            </w:r>
          </w:p>
        </w:tc>
        <w:tc>
          <w:tcPr>
            <w:vAlign w:val="center"/>
          </w:tcPr>
          <w:p w:rsidR="00000000" w:rsidDel="00000000" w:rsidP="00000000" w:rsidRDefault="00000000" w:rsidRPr="00000000" w14:paraId="00000076">
            <w:pPr>
              <w:spacing w:after="120" w:before="120" w:lineRule="auto"/>
              <w:rPr>
                <w:color w:val="000000"/>
                <w:highlight w:val="yellow"/>
              </w:rPr>
            </w:pPr>
            <w:r w:rsidDel="00000000" w:rsidR="00000000" w:rsidRPr="00000000">
              <w:rPr>
                <w:rtl w:val="0"/>
              </w:rPr>
            </w:r>
          </w:p>
        </w:tc>
      </w:tr>
      <w:tr>
        <w:trPr>
          <w:cantSplit w:val="0"/>
          <w:trHeight w:val="20" w:hRule="atLeast"/>
          <w:tblHeader w:val="0"/>
        </w:trPr>
        <w:tc>
          <w:tcPr>
            <w:vAlign w:val="center"/>
          </w:tcPr>
          <w:p w:rsidR="00000000" w:rsidDel="00000000" w:rsidP="00000000" w:rsidRDefault="00000000" w:rsidRPr="00000000" w14:paraId="00000077">
            <w:pPr>
              <w:spacing w:after="120" w:before="120" w:lineRule="auto"/>
              <w:jc w:val="center"/>
              <w:rPr>
                <w:b w:val="1"/>
                <w:color w:val="000000"/>
              </w:rPr>
            </w:pPr>
            <w:r w:rsidDel="00000000" w:rsidR="00000000" w:rsidRPr="00000000">
              <w:rPr>
                <w:color w:val="000000"/>
                <w:rtl w:val="0"/>
              </w:rPr>
              <w:t xml:space="preserve">03-134211-033</w:t>
            </w:r>
            <w:r w:rsidDel="00000000" w:rsidR="00000000" w:rsidRPr="00000000">
              <w:rPr>
                <w:rtl w:val="0"/>
              </w:rPr>
            </w:r>
          </w:p>
        </w:tc>
        <w:tc>
          <w:tcPr>
            <w:vAlign w:val="center"/>
          </w:tcPr>
          <w:p w:rsidR="00000000" w:rsidDel="00000000" w:rsidP="00000000" w:rsidRDefault="00000000" w:rsidRPr="00000000" w14:paraId="00000078">
            <w:pPr>
              <w:spacing w:after="120" w:before="120" w:lineRule="auto"/>
              <w:rPr>
                <w:color w:val="000000"/>
              </w:rPr>
            </w:pPr>
            <w:r w:rsidDel="00000000" w:rsidR="00000000" w:rsidRPr="00000000">
              <w:rPr>
                <w:color w:val="000000"/>
                <w:rtl w:val="0"/>
              </w:rPr>
              <w:t xml:space="preserve">  NoorFatima</w:t>
            </w:r>
          </w:p>
        </w:tc>
        <w:tc>
          <w:tcPr>
            <w:vAlign w:val="center"/>
          </w:tcPr>
          <w:p w:rsidR="00000000" w:rsidDel="00000000" w:rsidP="00000000" w:rsidRDefault="00000000" w:rsidRPr="00000000" w14:paraId="00000079">
            <w:pPr>
              <w:spacing w:after="120" w:before="120" w:lineRule="auto"/>
              <w:rPr>
                <w:color w:val="000000"/>
                <w:highlight w:val="yellow"/>
              </w:rPr>
            </w:pPr>
            <w:r w:rsidDel="00000000" w:rsidR="00000000" w:rsidRPr="00000000">
              <w:rPr>
                <w:rtl w:val="0"/>
              </w:rPr>
            </w:r>
          </w:p>
        </w:tc>
      </w:tr>
    </w:tbl>
    <w:p w:rsidR="00000000" w:rsidDel="00000000" w:rsidP="00000000" w:rsidRDefault="00000000" w:rsidRPr="00000000" w14:paraId="0000007A">
      <w:pPr>
        <w:tabs>
          <w:tab w:val="left" w:leader="none" w:pos="1080"/>
        </w:tabs>
        <w:rPr/>
      </w:pPr>
      <w:r w:rsidDel="00000000" w:rsidR="00000000" w:rsidRPr="00000000">
        <w:rPr>
          <w:rtl w:val="0"/>
        </w:rPr>
      </w:r>
    </w:p>
    <w:p w:rsidR="00000000" w:rsidDel="00000000" w:rsidP="00000000" w:rsidRDefault="00000000" w:rsidRPr="00000000" w14:paraId="0000007B">
      <w:pPr>
        <w:tabs>
          <w:tab w:val="left" w:leader="none" w:pos="1080"/>
        </w:tabs>
        <w:rPr/>
      </w:pPr>
      <w:r w:rsidDel="00000000" w:rsidR="00000000" w:rsidRPr="00000000">
        <w:rPr>
          <w:rtl w:val="0"/>
        </w:rPr>
      </w:r>
    </w:p>
    <w:p w:rsidR="00000000" w:rsidDel="00000000" w:rsidP="00000000" w:rsidRDefault="00000000" w:rsidRPr="00000000" w14:paraId="0000007C">
      <w:pPr>
        <w:tabs>
          <w:tab w:val="left" w:leader="none" w:pos="1080"/>
        </w:tabs>
        <w:rPr/>
        <w:sectPr>
          <w:type w:val="nextPage"/>
          <w:pgSz w:h="16834" w:w="11909" w:orient="portrait"/>
          <w:pgMar w:bottom="1418" w:top="1418" w:left="2268" w:right="1418" w:header="851" w:footer="851"/>
        </w:sectPr>
      </w:pPr>
      <w:r w:rsidDel="00000000" w:rsidR="00000000" w:rsidRPr="00000000">
        <w:rPr>
          <w:rtl w:val="0"/>
        </w:rPr>
        <w:t xml:space="preserve">Date </w:t>
        <w:tab/>
        <w:t xml:space="preserve">:</w:t>
        <w:tab/>
        <w:t xml:space="preserve">December 24, 2024</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b w:val="1"/>
          <w:rtl w:val="0"/>
        </w:rPr>
        <w:t xml:space="preserve">Specially dedicated to</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My beloved father, mother. All our teachers, and of course our supervisor</w:t>
      </w:r>
    </w:p>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b w:val="1"/>
          <w:rtl w:val="0"/>
        </w:rPr>
        <w:t xml:space="preserve">Tahir Iqbal</w:t>
      </w:r>
      <w:r w:rsidDel="00000000" w:rsidR="00000000" w:rsidRPr="00000000">
        <w:rPr>
          <w:rtl w:val="0"/>
        </w:rPr>
        <w:t xml:space="preserve"> who brought us up as the way we are today.</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                                                                                                             Rohaan Nadeem   </w:t>
      </w:r>
    </w:p>
    <w:p w:rsidR="00000000" w:rsidDel="00000000" w:rsidP="00000000" w:rsidRDefault="00000000" w:rsidRPr="00000000" w14:paraId="00000089">
      <w:pPr>
        <w:jc w:val="center"/>
        <w:rPr/>
        <w:sectPr>
          <w:type w:val="nextPage"/>
          <w:pgSz w:h="16834" w:w="11909" w:orient="portrait"/>
          <w:pgMar w:bottom="1418" w:top="1418" w:left="2268" w:right="1418" w:header="851" w:footer="851"/>
        </w:sectPr>
      </w:pPr>
      <w:r w:rsidDel="00000000" w:rsidR="00000000" w:rsidRPr="00000000">
        <w:rPr>
          <w:rtl w:val="0"/>
        </w:rPr>
        <w:t xml:space="preserve">                                                                                                             Noor Fatima</w:t>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t xml:space="preserve">We would like to thank everyone who has contributed to the successful completion of this project.  We would like to express our gratitude to my research supervisor,  Mr.Tahir Iqbal for his invaluable advice, guidance and his enormous patience throughout the development of the research.</w:t>
      </w:r>
    </w:p>
    <w:p w:rsidR="00000000" w:rsidDel="00000000" w:rsidP="00000000" w:rsidRDefault="00000000" w:rsidRPr="00000000" w14:paraId="00000092">
      <w:pPr>
        <w:rPr>
          <w:highlight w:val="yellow"/>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jc w:val="right"/>
        <w:rPr/>
      </w:pPr>
      <w:r w:rsidDel="00000000" w:rsidR="00000000" w:rsidRPr="00000000">
        <w:rPr>
          <w:rtl w:val="0"/>
        </w:rPr>
        <w:t xml:space="preserve">Rohaan Nadeem </w:t>
      </w:r>
    </w:p>
    <w:p w:rsidR="00000000" w:rsidDel="00000000" w:rsidP="00000000" w:rsidRDefault="00000000" w:rsidRPr="00000000" w14:paraId="00000097">
      <w:pPr>
        <w:jc w:val="right"/>
        <w:rPr/>
      </w:pPr>
      <w:r w:rsidDel="00000000" w:rsidR="00000000" w:rsidRPr="00000000">
        <w:rPr>
          <w:rtl w:val="0"/>
        </w:rPr>
        <w:t xml:space="preserve">Noor Fatima</w:t>
      </w:r>
    </w:p>
    <w:p w:rsidR="00000000" w:rsidDel="00000000" w:rsidP="00000000" w:rsidRDefault="00000000" w:rsidRPr="00000000" w14:paraId="00000098">
      <w:pPr>
        <w:jc w:val="right"/>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b w:val="1"/>
          <w:rtl w:val="0"/>
        </w:rPr>
        <w:t xml:space="preserve">Extraction Of User Defined </w:t>
      </w:r>
    </w:p>
    <w:p w:rsidR="00000000" w:rsidDel="00000000" w:rsidP="00000000" w:rsidRDefault="00000000" w:rsidRPr="00000000" w14:paraId="0000009D">
      <w:pPr>
        <w:jc w:val="center"/>
        <w:rPr>
          <w:b w:val="1"/>
        </w:rPr>
      </w:pPr>
      <w:r w:rsidDel="00000000" w:rsidR="00000000" w:rsidRPr="00000000">
        <w:rPr>
          <w:b w:val="1"/>
          <w:rtl w:val="0"/>
        </w:rPr>
        <w:t xml:space="preserve">Information from PDF</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line="360" w:lineRule="auto"/>
        <w:jc w:val="both"/>
        <w:rPr>
          <w:sz w:val="22"/>
          <w:szCs w:val="22"/>
        </w:rPr>
      </w:pPr>
      <w:r w:rsidDel="00000000" w:rsidR="00000000" w:rsidRPr="00000000">
        <w:rPr>
          <w:sz w:val="22"/>
          <w:szCs w:val="22"/>
          <w:rtl w:val="0"/>
        </w:rPr>
        <w:t xml:space="preserve">Problem and Significance: Organizing and utilizing information contained in PDF files present different difficulties arising from the different organization of such documents. As shown in </w:t>
      </w:r>
      <w:r w:rsidDel="00000000" w:rsidR="00000000" w:rsidRPr="00000000">
        <w:rPr>
          <w:b w:val="1"/>
          <w:sz w:val="22"/>
          <w:szCs w:val="22"/>
          <w:rtl w:val="0"/>
        </w:rPr>
        <w:t xml:space="preserve">Figure 3.3.1</w:t>
      </w:r>
      <w:r w:rsidDel="00000000" w:rsidR="00000000" w:rsidRPr="00000000">
        <w:rPr>
          <w:sz w:val="22"/>
          <w:szCs w:val="22"/>
          <w:rtl w:val="0"/>
        </w:rPr>
        <w:t xml:space="preserve">, the methodology adopted highlights the systematic approach for solving these challenges.</w:t>
      </w:r>
      <w:hyperlink r:id="rId8">
        <w:r w:rsidDel="00000000" w:rsidR="00000000" w:rsidRPr="00000000">
          <w:rPr>
            <w:color w:val="0000ff"/>
            <w:sz w:val="22"/>
            <w:szCs w:val="22"/>
            <w:u w:val="single"/>
            <w:rtl w:val="0"/>
          </w:rPr>
          <w:t xml:space="preserve">[Polak &amp; Morgan, 2024]</w:t>
        </w:r>
      </w:hyperlink>
      <w:r w:rsidDel="00000000" w:rsidR="00000000" w:rsidRPr="00000000">
        <w:rPr>
          <w:sz w:val="22"/>
          <w:szCs w:val="22"/>
          <w:rtl w:val="0"/>
        </w:rPr>
        <w:t xml:space="preserve"> Due to the increasing need and availability of large documents in PDF format, lack of an efficient mechanism to upload these documents and query their contents automatically without supervised interventions with extracting user-specified information, this project comes as a response for these needs. The relevance of this project is in proposing an intelligent and efficient way of dealing with research materials in the PDF format and in gaining the desired piece of information from it thus enhancing research analysis and information process in general across numerous disciplines.</w:t>
      </w:r>
    </w:p>
    <w:p w:rsidR="00000000" w:rsidDel="00000000" w:rsidP="00000000" w:rsidRDefault="00000000" w:rsidRPr="00000000" w14:paraId="000000A3">
      <w:pPr>
        <w:spacing w:line="360" w:lineRule="auto"/>
        <w:jc w:val="both"/>
        <w:rPr>
          <w:sz w:val="22"/>
          <w:szCs w:val="22"/>
        </w:rPr>
      </w:pPr>
      <w:r w:rsidDel="00000000" w:rsidR="00000000" w:rsidRPr="00000000">
        <w:rPr>
          <w:rtl w:val="0"/>
        </w:rPr>
      </w:r>
    </w:p>
    <w:p w:rsidR="00000000" w:rsidDel="00000000" w:rsidP="00000000" w:rsidRDefault="00000000" w:rsidRPr="00000000" w14:paraId="000000A4">
      <w:pPr>
        <w:spacing w:line="360" w:lineRule="auto"/>
        <w:jc w:val="both"/>
        <w:rPr>
          <w:sz w:val="22"/>
          <w:szCs w:val="22"/>
        </w:rPr>
        <w:sectPr>
          <w:type w:val="nextPage"/>
          <w:pgSz w:h="16834" w:w="11909" w:orient="portrait"/>
          <w:pgMar w:bottom="1418" w:top="1418" w:left="2268" w:right="1418" w:header="851" w:footer="851"/>
        </w:sectPr>
      </w:pPr>
      <w:r w:rsidDel="00000000" w:rsidR="00000000" w:rsidRPr="00000000">
        <w:rPr>
          <w:sz w:val="22"/>
          <w:szCs w:val="22"/>
          <w:rtl w:val="0"/>
        </w:rPr>
        <w:t xml:space="preserve">              Method/Tool/Technology and Solution: The proposed system forms text data from uploaded PDFs using NLP techniques that are powered by LLMs to provide </w:t>
      </w:r>
      <w:r w:rsidDel="00000000" w:rsidR="00000000" w:rsidRPr="00000000">
        <w:rPr>
          <w:sz w:val="22"/>
          <w:szCs w:val="22"/>
          <w:rtl w:val="0"/>
        </w:rPr>
        <w:t xml:space="preserve">automation</w:t>
      </w:r>
      <w:r w:rsidDel="00000000" w:rsidR="00000000" w:rsidRPr="00000000">
        <w:rPr>
          <w:sz w:val="22"/>
          <w:szCs w:val="22"/>
          <w:rtl w:val="0"/>
        </w:rPr>
        <w:t xml:space="preserve"> in the extraction of pertinent data from the pieces presented in PDF format. PDFs’ data extracted using PyMuPDF, meta-analyses using Matplotlib, chunking large queries, and user query analysis is conducted through an LLM specifically a ChatGPT API. The front end of the application is created with help of React, while back-end part is implemented by Express and Python. It saves the file path, chat and user data; the entire system exists inside a safe and user-friendly space. This solution saves users’ time and minimizes their efforts when searching for specific data in PDFs while ensuring increased efficiency of the data search process.</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jc w:val="center"/>
        <w:rPr>
          <w:b w:val="1"/>
          <w:color w:val="000000"/>
        </w:rPr>
      </w:pPr>
      <w:bookmarkStart w:colFirst="0" w:colLast="0" w:name="_2et92p0" w:id="4"/>
      <w:bookmarkEnd w:id="4"/>
      <w:r w:rsidDel="00000000" w:rsidR="00000000" w:rsidRPr="00000000">
        <w:rPr>
          <w:b w:val="1"/>
          <w:color w:val="000000"/>
          <w:rtl w:val="0"/>
        </w:rPr>
        <w:t xml:space="preserve">TABLE OF CONTENTS</w:t>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right" w:leader="none" w:pos="8213"/>
            </w:tabs>
            <w:rPr>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b w:val="1"/>
                <w:color w:val="000000"/>
                <w:rtl w:val="0"/>
              </w:rPr>
              <w:t xml:space="preserve">DECLARATION</w:t>
              <w:tab/>
              <w:t xml:space="preserve">iii</w:t>
            </w:r>
          </w:hyperlink>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1fob9te">
            <w:r w:rsidDel="00000000" w:rsidR="00000000" w:rsidRPr="00000000">
              <w:rPr>
                <w:b w:val="1"/>
                <w:color w:val="000000"/>
                <w:rtl w:val="0"/>
              </w:rPr>
              <w:t xml:space="preserve">ACKNOWLEDGEMENTS</w:t>
              <w:tab/>
              <w:t xml:space="preserve">vii</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3znysh7">
            <w:r w:rsidDel="00000000" w:rsidR="00000000" w:rsidRPr="00000000">
              <w:rPr>
                <w:b w:val="1"/>
                <w:color w:val="000000"/>
                <w:rtl w:val="0"/>
              </w:rPr>
              <w:t xml:space="preserve">ABSTRACT</w:t>
              <w:tab/>
              <w:t xml:space="preserve">ix</w:t>
            </w:r>
          </w:hyperlink>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2et92p0">
            <w:r w:rsidDel="00000000" w:rsidR="00000000" w:rsidRPr="00000000">
              <w:rPr>
                <w:b w:val="1"/>
                <w:color w:val="000000"/>
                <w:rtl w:val="0"/>
              </w:rPr>
              <w:t xml:space="preserve">TABLE OF CONTENTS</w:t>
              <w:tab/>
              <w:t xml:space="preserve">xi</w:t>
            </w:r>
          </w:hyperlink>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tyjcwt">
            <w:r w:rsidDel="00000000" w:rsidR="00000000" w:rsidRPr="00000000">
              <w:rPr>
                <w:b w:val="1"/>
                <w:color w:val="000000"/>
                <w:rtl w:val="0"/>
              </w:rPr>
              <w:t xml:space="preserve">LIST OF TABLES</w:t>
              <w:tab/>
              <w:t xml:space="preserve">xiii</w:t>
            </w:r>
          </w:hyperlink>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3dy6vkm">
            <w:r w:rsidDel="00000000" w:rsidR="00000000" w:rsidRPr="00000000">
              <w:rPr>
                <w:b w:val="1"/>
                <w:color w:val="000000"/>
                <w:rtl w:val="0"/>
              </w:rPr>
              <w:t xml:space="preserve">LIST OF FIGURES</w:t>
              <w:tab/>
              <w:t xml:space="preserve">xv</w:t>
            </w:r>
          </w:hyperlink>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right" w:leader="none" w:pos="8213"/>
            </w:tabs>
            <w:rPr>
              <w:color w:val="000000"/>
              <w:sz w:val="22"/>
              <w:szCs w:val="22"/>
            </w:rPr>
          </w:pPr>
          <w:hyperlink w:anchor="_2nusc19">
            <w:r w:rsidDel="00000000" w:rsidR="00000000" w:rsidRPr="00000000">
              <w:rPr>
                <w:b w:val="1"/>
                <w:color w:val="000000"/>
                <w:rtl w:val="0"/>
              </w:rPr>
              <w:t xml:space="preserve">LIST OF SYMBOLS / ABBREVIATIONS</w:t>
              <w:tab/>
              <w:t xml:space="preserve">xvii</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right" w:leader="none" w:pos="8213"/>
            </w:tabs>
            <w:rPr>
              <w:color w:val="000000"/>
              <w:sz w:val="22"/>
              <w:szCs w:val="22"/>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CHAPTERS</w:t>
      </w:r>
    </w:p>
    <w:sdt>
      <w:sdtPr>
        <w:docPartObj>
          <w:docPartGallery w:val="Table of Contents"/>
          <w:docPartUnique w:val="1"/>
        </w:docPartObj>
      </w:sdtPr>
      <w:sdtContent>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2,2,Heading 3,3,Heading 4,4,"</w:instrText>
            <w:fldChar w:fldCharType="separate"/>
          </w:r>
          <w:hyperlink w:anchor="_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tab/>
              <w:t xml:space="preserve">Background</w:t>
              <w:tab/>
              <w:t xml:space="preserve">1</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tab/>
              <w:t xml:space="preserve">Problem Statements</w:t>
              <w:tab/>
              <w:t xml:space="preserve">1</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tab/>
              <w:t xml:space="preserve">Aims and Objectives</w:t>
              <w:tab/>
              <w:t xml:space="preserve">2</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tab/>
              <w:t xml:space="preserve">Scope of Project</w:t>
              <w:tab/>
              <w:t xml:space="preserve">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tab/>
              <w:t xml:space="preserve">This system excludes the following</w:t>
              <w:tab/>
              <w:t xml:space="preserve">3</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Requirements Specification (SRS)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tab/>
              <w:t xml:space="preserve">Product Viewpoint</w:t>
              <w:tab/>
              <w:t xml:space="preserve">4</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tab/>
              <w:t xml:space="preserve">Operating Environment</w:t>
              <w:tab/>
              <w:t xml:space="preserve">4</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tab/>
              <w:t xml:space="preserve">Functional Requirements</w:t>
              <w:tab/>
              <w:t xml:space="preserve">5</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tab/>
              <w:t xml:space="preserve">Non-Functional Requirements</w:t>
              <w:tab/>
              <w:t xml:space="preserve">6</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tab/>
              <w:t xml:space="preserve">User Requirements</w:t>
              <w:tab/>
              <w:t xml:space="preserve">7</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tab/>
              <w:t xml:space="preserve">Assumptions and Constraints</w:t>
              <w:tab/>
              <w:t xml:space="preserve">7</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tab/>
              <w:t xml:space="preserve">Use case Diagram</w:t>
              <w:tab/>
              <w:t xml:space="preserve">8</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tab/>
              <w:t xml:space="preserve">Product Perspective</w:t>
              <w:tab/>
              <w:t xml:space="preserve">8</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AND METHODOLOGY</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tab/>
              <w:t xml:space="preserve">Methodology</w:t>
              <w:tab/>
              <w:t xml:space="preserve">10</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tab/>
              <w:t xml:space="preserve">Feature-Driven Development</w:t>
              <w:tab/>
              <w:t xml:space="preserve">10</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tab/>
              <w:t xml:space="preserve">Tools and Techniques</w:t>
              <w:tab/>
              <w:t xml:space="preserve">11</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tab/>
              <w:t xml:space="preserve">Introduction</w:t>
              <w:tab/>
              <w:t xml:space="preserve">12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tab/>
              <w:t xml:space="preserve">Story Board</w:t>
              <w:tab/>
              <w:t xml:space="preserve">12</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tab/>
              <w:t xml:space="preserve">System Design</w:t>
              <w:tab/>
              <w:t xml:space="preserve">13</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tab/>
              <w:t xml:space="preserve">Sequence Diagram</w:t>
              <w:tab/>
              <w:t xml:space="preserve">13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hyperlink>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tab/>
              <w:t xml:space="preserve">Dashboard Page</w:t>
              <w:tab/>
              <w:t xml:space="preserve">14</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right" w:leader="none" w:pos="8210"/>
            </w:tabs>
            <w:spacing w:after="0" w:before="0" w:line="240" w:lineRule="auto"/>
            <w:ind w:left="2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w:t>
              <w:tab/>
              <w:t xml:space="preserve">Methodology Diagram</w:t>
              <w:tab/>
              <w:t xml:space="preserve">14</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right" w:leader="none" w:pos="8210"/>
            </w:tabs>
            <w:spacing w:after="0" w:before="0" w:line="240" w:lineRule="auto"/>
            <w:ind w:left="2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tab/>
              <w:t xml:space="preserve">About project</w:t>
              <w:tab/>
              <w:t xml:space="preserve">15</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right" w:leader="none" w:pos="8210"/>
            </w:tabs>
            <w:spacing w:after="0" w:before="0" w:line="240" w:lineRule="auto"/>
            <w:ind w:left="2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w:t>
              <w:tab/>
              <w:t xml:space="preserve">Project Workflow and Implementation Steps</w:t>
              <w:tab/>
              <w:t xml:space="preserve">15</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tab/>
              <w:t xml:space="preserve">Auth Page:-</w:t>
              <w:tab/>
              <w:t xml:space="preserve">16</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tab/>
              <w:t xml:space="preserve">Upload Page</w:t>
              <w:tab/>
              <w:t xml:space="preserve">17</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right" w:leader="none" w:pos="8210"/>
            </w:tabs>
            <w:spacing w:after="0" w:before="0" w:line="240" w:lineRule="auto"/>
            <w:ind w:left="2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w:t>
              <w:tab/>
              <w:t xml:space="preserve">Chat Page</w:t>
              <w:tab/>
              <w:t xml:space="preserve">19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 w:val="right" w:leader="none" w:pos="8210"/>
            </w:tabs>
            <w:spacing w:after="0" w:before="0" w:line="240" w:lineRule="auto"/>
            <w:ind w:left="22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w:t>
              <w:tab/>
              <w:t xml:space="preserve">Profile Page</w:t>
              <w:tab/>
              <w:t xml:space="preserve">22</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hyperlink>
          <w:hyperlink w:anchor="_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_3vac5uf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RECOMMENDATIONS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tab/>
              <w:t xml:space="preserve">Conclusion</w:t>
              <w:tab/>
              <w:t xml:space="preserve">24</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tab/>
              <w:t xml:space="preserve">Recommendations</w:t>
              <w:tab/>
              <w:t xml:space="preserve">25</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68"/>
              <w:tab w:val="right" w:leader="none" w:pos="8210"/>
            </w:tabs>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tab/>
              <w:t xml:space="preserve">Future Work</w:t>
              <w:tab/>
              <w:t xml:space="preserve">25</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213"/>
            </w:tabs>
            <w:spacing w:after="0" w:before="480" w:line="240" w:lineRule="auto"/>
            <w:ind w:left="5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pi1t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hyperlink>
          <w:hyperlink w:anchor="_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_48pi1tg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ectPr>
          <w:type w:val="nextPage"/>
          <w:pgSz w:h="16834" w:w="11909" w:orient="portrait"/>
          <w:pgMar w:bottom="1418" w:top="1418" w:left="2268" w:right="1418" w:header="851" w:footer="851"/>
        </w:sect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jc w:val="center"/>
        <w:rPr>
          <w:b w:val="1"/>
          <w:color w:val="000000"/>
        </w:rPr>
      </w:pPr>
      <w:bookmarkStart w:colFirst="0" w:colLast="0" w:name="_tyjcwt" w:id="5"/>
      <w:bookmarkEnd w:id="5"/>
      <w:r w:rsidDel="00000000" w:rsidR="00000000" w:rsidRPr="00000000">
        <w:rPr>
          <w:b w:val="1"/>
          <w:color w:val="000000"/>
          <w:rtl w:val="0"/>
        </w:rPr>
        <w:t xml:space="preserve">LIST OF TABLES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tabs>
          <w:tab w:val="center" w:leader="none" w:pos="648"/>
          <w:tab w:val="center" w:leader="none" w:pos="3969"/>
          <w:tab w:val="center" w:leader="none" w:pos="7848"/>
        </w:tabs>
        <w:rPr>
          <w:b w:val="1"/>
        </w:rPr>
      </w:pPr>
      <w:r w:rsidDel="00000000" w:rsidR="00000000" w:rsidRPr="00000000">
        <w:rPr>
          <w:b w:val="1"/>
          <w:rtl w:val="0"/>
        </w:rPr>
        <w:tab/>
        <w:t xml:space="preserve">TABLE</w:t>
        <w:tab/>
        <w:t xml:space="preserve">TITLE</w:t>
        <w:tab/>
        <w:t xml:space="preserve">PAGE</w:t>
      </w:r>
    </w:p>
    <w:sdt>
      <w:sdtPr>
        <w:docPartObj>
          <w:docPartGallery w:val="Table of Contents"/>
          <w:docPartUnique w:val="1"/>
        </w:docPartObj>
      </w:sdtPr>
      <w:sdtContent>
        <w:p w:rsidR="00000000" w:rsidDel="00000000" w:rsidP="00000000" w:rsidRDefault="00000000" w:rsidRPr="00000000" w14:paraId="000000EB">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2.1: Functional Requirements</w:t>
              <w:tab/>
              <w:t xml:space="preserve">3</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2.2: Non-Functional Requirements</w:t>
              <w:tab/>
              <w:t xml:space="preserve">4</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2.3: Assumptions and Constraints</w:t>
              <w:tab/>
              <w:t xml:space="preserve">5</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2.4: Product Perspective</w:t>
              <w:tab/>
              <w:t xml:space="preserve">6</w:t>
            </w:r>
          </w:hyperlink>
          <w:r w:rsidDel="00000000" w:rsidR="00000000" w:rsidRPr="00000000">
            <w:rPr>
              <w:rtl w:val="0"/>
            </w:rPr>
          </w:r>
        </w:p>
        <w:p w:rsidR="00000000" w:rsidDel="00000000" w:rsidP="00000000" w:rsidRDefault="00000000" w:rsidRPr="00000000" w14:paraId="000000F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rPr>
          <w:b w:val="1"/>
          <w:color w:val="000000"/>
        </w:rPr>
      </w:pPr>
      <w:bookmarkStart w:colFirst="0" w:colLast="0" w:name="_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LIST OF FIGURES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tabs>
          <w:tab w:val="center" w:leader="none" w:pos="648"/>
          <w:tab w:val="center" w:leader="none" w:pos="3969"/>
          <w:tab w:val="center" w:leader="none" w:pos="7848"/>
        </w:tabs>
        <w:rPr>
          <w:b w:val="1"/>
        </w:rPr>
      </w:pPr>
      <w:r w:rsidDel="00000000" w:rsidR="00000000" w:rsidRPr="00000000">
        <w:rPr>
          <w:b w:val="1"/>
          <w:rtl w:val="0"/>
        </w:rPr>
        <w:tab/>
        <w:t xml:space="preserve">FIGURE</w:t>
        <w:tab/>
        <w:t xml:space="preserve">TITLE</w:t>
        <w:tab/>
        <w:t xml:space="preserve">PAGE</w:t>
      </w:r>
    </w:p>
    <w:sdt>
      <w:sdtPr>
        <w:docPartObj>
          <w:docPartGallery w:val="Table of Contents"/>
          <w:docPartUnique w:val="1"/>
        </w:docPartObj>
      </w:sdtPr>
      <w:sdtContent>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left" w:leader="none" w:pos="1871"/>
              <w:tab w:val="right" w:leader="none" w:pos="7938"/>
            </w:tabs>
            <w:spacing w:before="280" w:lineRule="auto"/>
            <w:ind w:left="1872" w:right="1418" w:hanging="141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2.2.1: Use case Diagram</w:t>
              <w:tab/>
              <w:t xml:space="preserve">5</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3.3.1: Methodology</w:t>
              <w:tab/>
              <w:t xml:space="preserve">7</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 Sequence Diagram</w:t>
              <w:tab/>
              <w:t xml:space="preserve">10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 Project Title with Sidebar Featuring Logo and Links</w:t>
              <w:tab/>
              <w:t xml:space="preserve">11</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 Project Overview</w:t>
              <w:tab/>
              <w:t xml:space="preserve">12</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5.3: Project Workflow and Steps</w:t>
              <w:tab/>
              <w:t xml:space="preserve">12</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5.4: Sign-up Flow with Google Login Option</w:t>
              <w:tab/>
              <w:t xml:space="preserve">13</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5.5: Login Form with Google Login Option</w:t>
              <w:tab/>
              <w:t xml:space="preserve">13</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5.6: Google Login Account Selection</w:t>
              <w:tab/>
              <w:t xml:space="preserve">14</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5.7: PDF Upload Page and google user in Sidebar</w:t>
              <w:tab/>
              <w:t xml:space="preserve">14</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5.8: User Icon and Email Displayed in Sidebar for Form Users</w:t>
              <w:tab/>
              <w:t xml:space="preserve">15</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5.9: PDF Upload with Filename, File size, and Remove Option</w:t>
              <w:tab/>
              <w:t xml:space="preserve">15</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5.10: Multiple PDFs Uploaded with Filename, File size, and Remove Option</w:t>
              <w:tab/>
              <w:t xml:space="preserve">16</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5.11: Redirect to Chat Page After File Upload</w:t>
              <w:tab/>
              <w:t xml:space="preserve">16</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5.12: Minimized Sidebar View</w:t>
              <w:tab/>
              <w:t xml:space="preserve">17</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5.13: Selected Previous Chat from Sidebar</w:t>
              <w:tab/>
              <w:t xml:space="preserve">17</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5.14: Option to Delete Chat from Sidebar</w:t>
              <w:tab/>
              <w:t xml:space="preserve">18</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5.15: Option to Edit Chat Name from Sidebar</w:t>
              <w:tab/>
              <w:t xml:space="preserve">18</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5.16: Google User Profile Page</w:t>
              <w:tab/>
              <w:t xml:space="preserve">19</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5.17: Form User Profile Page with Edit Option for Username and Email</w:t>
              <w:tab/>
              <w:t xml:space="preserve">19</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71"/>
              <w:tab w:val="right" w:leader="none" w:pos="7938"/>
            </w:tabs>
            <w:spacing w:after="0" w:before="280" w:line="240" w:lineRule="auto"/>
            <w:ind w:left="1872" w:right="1418" w:hanging="1418"/>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5.18: Option to Change Password in User Profile</w:t>
              <w:tab/>
              <w:t xml:space="preserve">20</w:t>
            </w:r>
          </w:hyperlink>
          <w:r w:rsidDel="00000000" w:rsidR="00000000" w:rsidRPr="00000000">
            <w:rPr>
              <w:rtl w:val="0"/>
            </w:rPr>
          </w:r>
        </w:p>
        <w:p w:rsidR="00000000" w:rsidDel="00000000" w:rsidP="00000000" w:rsidRDefault="00000000" w:rsidRPr="00000000" w14:paraId="0000011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sectPr>
          <w:type w:val="nextPage"/>
          <w:pgSz w:h="16834" w:w="11909" w:orient="portrait"/>
          <w:pgMar w:bottom="1418" w:top="1418" w:left="2268" w:right="1418" w:header="851" w:footer="851"/>
        </w:sectPr>
      </w:pPr>
      <w:r w:rsidDel="00000000" w:rsidR="00000000" w:rsidRPr="00000000">
        <w:rPr>
          <w:rtl w:val="0"/>
        </w:rPr>
      </w:r>
    </w:p>
    <w:p w:rsidR="00000000" w:rsidDel="00000000" w:rsidP="00000000" w:rsidRDefault="00000000" w:rsidRPr="00000000" w14:paraId="00000114">
      <w:pPr>
        <w:pStyle w:val="Heading1"/>
        <w:ind w:left="3544" w:firstLine="3544"/>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numPr>
          <w:ilvl w:val="0"/>
          <w:numId w:val="1"/>
        </w:numPr>
        <w:ind w:left="3828" w:firstLine="0"/>
        <w:rPr/>
      </w:pPr>
      <w:bookmarkStart w:colFirst="0" w:colLast="0" w:name="_1t3h5sf" w:id="7"/>
      <w:bookmarkEnd w:id="7"/>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numPr>
          <w:ilvl w:val="1"/>
          <w:numId w:val="1"/>
        </w:numPr>
        <w:tabs>
          <w:tab w:val="left" w:leader="none" w:pos="130"/>
        </w:tabs>
        <w:ind w:left="0" w:firstLine="0"/>
        <w:rPr/>
      </w:pPr>
      <w:bookmarkStart w:colFirst="0" w:colLast="0" w:name="_4d34og8" w:id="8"/>
      <w:bookmarkEnd w:id="8"/>
      <w:r w:rsidDel="00000000" w:rsidR="00000000" w:rsidRPr="00000000">
        <w:rPr>
          <w:rtl w:val="0"/>
        </w:rPr>
        <w:t xml:space="preserve">INTRODUCTION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numPr>
          <w:ilvl w:val="2"/>
          <w:numId w:val="1"/>
        </w:numPr>
        <w:ind w:left="864" w:hanging="648"/>
        <w:rPr/>
      </w:pPr>
      <w:bookmarkStart w:colFirst="0" w:colLast="0" w:name="_2s8eyo1" w:id="9"/>
      <w:bookmarkEnd w:id="9"/>
      <w:r w:rsidDel="00000000" w:rsidR="00000000" w:rsidRPr="00000000">
        <w:rPr>
          <w:rtl w:val="0"/>
        </w:rPr>
        <w:t xml:space="preserve">Background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t xml:space="preserve">Documents in portable format and images can provide important data, however, to separate the required by the user information can take quite a lot of time. </w:t>
      </w:r>
      <w:hyperlink r:id="rId9">
        <w:r w:rsidDel="00000000" w:rsidR="00000000" w:rsidRPr="00000000">
          <w:rPr>
            <w:color w:val="0000ff"/>
            <w:u w:val="single"/>
            <w:rtl w:val="0"/>
          </w:rPr>
          <w:t xml:space="preserve">[Tiedemann, 2014]</w:t>
        </w:r>
      </w:hyperlink>
      <w:r w:rsidDel="00000000" w:rsidR="00000000" w:rsidRPr="00000000">
        <w:rPr>
          <w:rtl w:val="0"/>
        </w:rPr>
        <w:t xml:space="preserve">.This challenge is further illustrated in the </w:t>
      </w:r>
      <w:r w:rsidDel="00000000" w:rsidR="00000000" w:rsidRPr="00000000">
        <w:rPr>
          <w:b w:val="1"/>
          <w:rtl w:val="0"/>
        </w:rPr>
        <w:t xml:space="preserve">Use Case Diagram (Figure 2.2.1)</w:t>
      </w:r>
      <w:r w:rsidDel="00000000" w:rsidR="00000000" w:rsidRPr="00000000">
        <w:rPr>
          <w:rtl w:val="0"/>
        </w:rPr>
        <w:t xml:space="preserve">, which depicts the interaction and requirements for the proposed system. With the increase in the rate at which people desire to get quick and accurate results in their work output ranging from research works, health diagnosis and even data analysis the need for automatic solutions cannot be overemphasized. This project will therefore seek to deal with these by proffering a web-based tool that can extract user-specified data from pdf documents. Moreover, through the use of LLM for NLP techniques, the tool will have a user-friendly interface where the users will insert variables and get simplified relevant data from complicated PDF files, also to save their record.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numPr>
          <w:ilvl w:val="2"/>
          <w:numId w:val="1"/>
        </w:numPr>
        <w:ind w:left="864" w:hanging="648"/>
        <w:rPr/>
      </w:pPr>
      <w:bookmarkStart w:colFirst="0" w:colLast="0" w:name="_17dp8vu" w:id="10"/>
      <w:bookmarkEnd w:id="10"/>
      <w:r w:rsidDel="00000000" w:rsidR="00000000" w:rsidRPr="00000000">
        <w:rPr>
          <w:rtl w:val="0"/>
        </w:rPr>
        <w:t xml:space="preserve">Problem Statements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line="360" w:lineRule="auto"/>
        <w:jc w:val="both"/>
        <w:rPr/>
      </w:pPr>
      <w:r w:rsidDel="00000000" w:rsidR="00000000" w:rsidRPr="00000000">
        <w:rPr>
          <w:rtl w:val="0"/>
        </w:rPr>
        <w:t xml:space="preserve">One of the main issues is the possibility of extracting data from various PDF formats and images in case of working with big data sets. Many professionals who work with research materials, particularly those who deal with reports, brochures, magazines, encyclopaedias’, journals, and other collections of papers, know the tremendous amount of time they spend on searching for particular pieces of information in out-of-order documents. As per this project, such a solution will be presented to primarily extract the user-centric content from PDFs.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numPr>
          <w:ilvl w:val="2"/>
          <w:numId w:val="1"/>
        </w:numPr>
        <w:ind w:left="864" w:hanging="648"/>
        <w:rPr/>
      </w:pPr>
      <w:bookmarkStart w:colFirst="0" w:colLast="0" w:name="_3rdcrjn" w:id="11"/>
      <w:bookmarkEnd w:id="11"/>
      <w:r w:rsidDel="00000000" w:rsidR="00000000" w:rsidRPr="00000000">
        <w:rPr>
          <w:rtl w:val="0"/>
        </w:rPr>
        <w:t xml:space="preserve">Aims and Objectives</w:t>
      </w:r>
    </w:p>
    <w:p w:rsidR="00000000" w:rsidDel="00000000" w:rsidP="00000000" w:rsidRDefault="00000000" w:rsidRPr="00000000" w14:paraId="0000012D">
      <w:pPr>
        <w:spacing w:before="240" w:line="360" w:lineRule="auto"/>
        <w:jc w:val="both"/>
        <w:rPr/>
      </w:pPr>
      <w:r w:rsidDel="00000000" w:rsidR="00000000" w:rsidRPr="00000000">
        <w:rPr>
          <w:rtl w:val="0"/>
        </w:rPr>
        <w:t xml:space="preserve">The goal of this project is thus to create an efficient, almost completely autonomous instrument, easily operated by the user, which is designed to extract desired information from the pdf files. The objectives include:</w:t>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design an interactive computer system, which mainly consists of an application interface through which users can input key variables and get their corresponding answers in a PDF document.</w:t>
      </w:r>
    </w:p>
    <w:p w:rsidR="00000000" w:rsidDel="00000000" w:rsidP="00000000" w:rsidRDefault="00000000" w:rsidRPr="00000000" w14:paraId="000001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facilitate and add large language models for addressing Natural Language Processing (NLP).</w:t>
      </w:r>
    </w:p>
    <w:p w:rsidR="00000000" w:rsidDel="00000000" w:rsidP="00000000" w:rsidRDefault="00000000" w:rsidRPr="00000000" w14:paraId="000001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help cut down the time and energy that is taken in the sorting out of documents in an efficient way, hence increasing productivity.</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To offer the users concerns in research and analytical work and other fields dealing with large dataset. Icons for professionals in research, data analysis, and other fields dealing with large volumes of data.</w:t>
      </w:r>
    </w:p>
    <w:p w:rsidR="00000000" w:rsidDel="00000000" w:rsidP="00000000" w:rsidRDefault="00000000" w:rsidRPr="00000000" w14:paraId="00000132">
      <w:pPr>
        <w:ind w:left="284" w:firstLine="0"/>
        <w:rPr/>
      </w:pPr>
      <w:r w:rsidDel="00000000" w:rsidR="00000000" w:rsidRPr="00000000">
        <w:rPr>
          <w:rtl w:val="0"/>
        </w:rPr>
      </w:r>
    </w:p>
    <w:p w:rsidR="00000000" w:rsidDel="00000000" w:rsidP="00000000" w:rsidRDefault="00000000" w:rsidRPr="00000000" w14:paraId="00000133">
      <w:pPr>
        <w:ind w:left="284" w:firstLine="0"/>
        <w:rPr/>
      </w:pPr>
      <w:r w:rsidDel="00000000" w:rsidR="00000000" w:rsidRPr="00000000">
        <w:rPr>
          <w:rtl w:val="0"/>
        </w:rPr>
      </w:r>
    </w:p>
    <w:p w:rsidR="00000000" w:rsidDel="00000000" w:rsidP="00000000" w:rsidRDefault="00000000" w:rsidRPr="00000000" w14:paraId="00000134">
      <w:pPr>
        <w:pStyle w:val="Heading3"/>
        <w:numPr>
          <w:ilvl w:val="2"/>
          <w:numId w:val="1"/>
        </w:numPr>
        <w:ind w:left="864" w:hanging="648"/>
        <w:rPr/>
      </w:pPr>
      <w:bookmarkStart w:colFirst="0" w:colLast="0" w:name="_26in1rg" w:id="12"/>
      <w:bookmarkEnd w:id="12"/>
      <w:r w:rsidDel="00000000" w:rsidR="00000000" w:rsidRPr="00000000">
        <w:rPr>
          <w:rtl w:val="0"/>
        </w:rPr>
        <w:t xml:space="preserve">Scope of Project</w:t>
      </w:r>
    </w:p>
    <w:p w:rsidR="00000000" w:rsidDel="00000000" w:rsidP="00000000" w:rsidRDefault="00000000" w:rsidRPr="00000000" w14:paraId="00000135">
      <w:pPr>
        <w:spacing w:before="240" w:line="360" w:lineRule="auto"/>
        <w:jc w:val="both"/>
        <w:rPr/>
      </w:pPr>
      <w:r w:rsidDel="00000000" w:rsidR="00000000" w:rsidRPr="00000000">
        <w:rPr>
          <w:rtl w:val="0"/>
        </w:rPr>
        <w:t xml:space="preserve">The project is centred on creating a system for text-based PDFs which contain text that can be easily extracted by a program. The tool will allow users to:</w:t>
      </w:r>
    </w:p>
    <w:p w:rsidR="00000000" w:rsidDel="00000000" w:rsidP="00000000" w:rsidRDefault="00000000" w:rsidRPr="00000000" w14:paraId="00000136">
      <w:pPr>
        <w:spacing w:before="240" w:lineRule="auto"/>
        <w:rPr/>
      </w:pPr>
      <w:r w:rsidDel="00000000" w:rsidR="00000000" w:rsidRPr="00000000">
        <w:rPr>
          <w:rtl w:val="0"/>
        </w:rPr>
      </w:r>
    </w:p>
    <w:p w:rsidR="00000000" w:rsidDel="00000000" w:rsidP="00000000" w:rsidRDefault="00000000" w:rsidRPr="00000000" w14:paraId="00000137">
      <w:pPr>
        <w:numPr>
          <w:ilvl w:val="0"/>
          <w:numId w:val="8"/>
        </w:numPr>
        <w:spacing w:line="360" w:lineRule="auto"/>
        <w:ind w:left="720" w:hanging="360"/>
        <w:jc w:val="both"/>
        <w:rPr/>
      </w:pPr>
      <w:r w:rsidDel="00000000" w:rsidR="00000000" w:rsidRPr="00000000">
        <w:rPr>
          <w:rtl w:val="0"/>
        </w:rPr>
        <w:t xml:space="preserve">Just drop one or more PDFs for processing.</w:t>
      </w:r>
    </w:p>
    <w:p w:rsidR="00000000" w:rsidDel="00000000" w:rsidP="00000000" w:rsidRDefault="00000000" w:rsidRPr="00000000" w14:paraId="00000138">
      <w:pPr>
        <w:numPr>
          <w:ilvl w:val="0"/>
          <w:numId w:val="8"/>
        </w:numPr>
        <w:spacing w:line="360" w:lineRule="auto"/>
        <w:ind w:left="720" w:hanging="360"/>
        <w:jc w:val="both"/>
        <w:rPr/>
      </w:pPr>
      <w:r w:rsidDel="00000000" w:rsidR="00000000" w:rsidRPr="00000000">
        <w:rPr>
          <w:rtl w:val="0"/>
        </w:rPr>
        <w:t xml:space="preserve">Access it like augmented reality chatbot where the user can directly ask specific information.</w:t>
      </w:r>
    </w:p>
    <w:p w:rsidR="00000000" w:rsidDel="00000000" w:rsidP="00000000" w:rsidRDefault="00000000" w:rsidRPr="00000000" w14:paraId="00000139">
      <w:pPr>
        <w:numPr>
          <w:ilvl w:val="0"/>
          <w:numId w:val="8"/>
        </w:numPr>
        <w:spacing w:after="240" w:line="360" w:lineRule="auto"/>
        <w:ind w:left="720" w:hanging="360"/>
        <w:jc w:val="both"/>
        <w:rPr/>
      </w:pPr>
      <w:r w:rsidDel="00000000" w:rsidR="00000000" w:rsidRPr="00000000">
        <w:rPr>
          <w:rtl w:val="0"/>
        </w:rPr>
        <w:t xml:space="preserve">Save the results to check the information needed during the performance of the analysis and to compare them with other sources.</w:t>
      </w:r>
    </w:p>
    <w:p w:rsidR="00000000" w:rsidDel="00000000" w:rsidP="00000000" w:rsidRDefault="00000000" w:rsidRPr="00000000" w14:paraId="0000013A">
      <w:pPr>
        <w:numPr>
          <w:ilvl w:val="0"/>
          <w:numId w:val="8"/>
        </w:numPr>
        <w:spacing w:after="240" w:line="360" w:lineRule="auto"/>
        <w:ind w:left="720" w:hanging="360"/>
        <w:jc w:val="both"/>
        <w:rPr/>
      </w:pPr>
      <w:r w:rsidDel="00000000" w:rsidR="00000000" w:rsidRPr="00000000">
        <w:rPr>
          <w:rtl w:val="0"/>
        </w:rPr>
        <w:t xml:space="preserve">Provide meta-analysis of extracted data if required on request.</w:t>
      </w:r>
    </w:p>
    <w:p w:rsidR="00000000" w:rsidDel="00000000" w:rsidP="00000000" w:rsidRDefault="00000000" w:rsidRPr="00000000" w14:paraId="0000013B">
      <w:pPr>
        <w:rPr>
          <w:b w:val="1"/>
        </w:rPr>
      </w:pPr>
      <w:bookmarkStart w:colFirst="0" w:colLast="0" w:name="_lnxbz9" w:id="13"/>
      <w:bookmarkEnd w:id="13"/>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3"/>
        <w:numPr>
          <w:ilvl w:val="2"/>
          <w:numId w:val="1"/>
        </w:numPr>
        <w:ind w:left="864" w:hanging="648"/>
        <w:rPr/>
      </w:pPr>
      <w:bookmarkStart w:colFirst="0" w:colLast="0" w:name="_35nkun2" w:id="14"/>
      <w:bookmarkEnd w:id="14"/>
      <w:r w:rsidDel="00000000" w:rsidR="00000000" w:rsidRPr="00000000">
        <w:rPr>
          <w:rtl w:val="0"/>
        </w:rPr>
        <w:t xml:space="preserve">This system excludes the following</w:t>
      </w:r>
    </w:p>
    <w:p w:rsidR="00000000" w:rsidDel="00000000" w:rsidP="00000000" w:rsidRDefault="00000000" w:rsidRPr="00000000" w14:paraId="0000013D">
      <w:pPr>
        <w:spacing w:before="240" w:line="360" w:lineRule="auto"/>
        <w:jc w:val="both"/>
        <w:rPr/>
      </w:pPr>
      <w:r w:rsidDel="00000000" w:rsidR="00000000" w:rsidRPr="00000000">
        <w:rPr>
          <w:rtl w:val="0"/>
        </w:rPr>
        <w:t xml:space="preserve">For example, text recognition from digital images of text, or scanned documents and PDFs (Optical Character Recognition or OCR tasks).</w:t>
      </w:r>
    </w:p>
    <w:p w:rsidR="00000000" w:rsidDel="00000000" w:rsidP="00000000" w:rsidRDefault="00000000" w:rsidRPr="00000000" w14:paraId="0000013E">
      <w:pPr>
        <w:spacing w:before="240" w:line="360" w:lineRule="auto"/>
        <w:jc w:val="both"/>
        <w:rPr/>
      </w:pPr>
      <w:r w:rsidDel="00000000" w:rsidR="00000000" w:rsidRPr="00000000">
        <w:rPr>
          <w:rtl w:val="0"/>
        </w:rPr>
        <w:t xml:space="preserve">High levels of graphical or tabular data that cannot be converted into a plain text form.</w:t>
      </w:r>
    </w:p>
    <w:p w:rsidR="00000000" w:rsidDel="00000000" w:rsidP="00000000" w:rsidRDefault="00000000" w:rsidRPr="00000000" w14:paraId="0000013F">
      <w:pPr>
        <w:spacing w:before="240" w:line="360" w:lineRule="auto"/>
        <w:jc w:val="both"/>
        <w:rPr/>
      </w:pPr>
      <w:r w:rsidDel="00000000" w:rsidR="00000000" w:rsidRPr="00000000">
        <w:rPr>
          <w:rtl w:val="0"/>
        </w:rPr>
        <w:t xml:space="preserve">There are pretty good potentialities for future extensions of the system: It would be helpful to include OCR, to extend beyond simple queries and more complex kinds of data visualizations.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br w:type="page"/>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numPr>
          <w:ilvl w:val="0"/>
          <w:numId w:val="1"/>
        </w:numPr>
        <w:ind w:left="3828" w:firstLine="0"/>
        <w:rPr/>
      </w:pPr>
      <w:bookmarkStart w:colFirst="0" w:colLast="0" w:name="_1ksv4uv" w:id="15"/>
      <w:bookmarkEnd w:id="15"/>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numPr>
          <w:ilvl w:val="1"/>
          <w:numId w:val="1"/>
        </w:numPr>
        <w:tabs>
          <w:tab w:val="left" w:leader="none" w:pos="130"/>
        </w:tabs>
        <w:ind w:left="0" w:firstLine="0"/>
        <w:rPr/>
      </w:pPr>
      <w:bookmarkStart w:colFirst="0" w:colLast="0" w:name="_44sinio" w:id="16"/>
      <w:bookmarkEnd w:id="16"/>
      <w:r w:rsidDel="00000000" w:rsidR="00000000" w:rsidRPr="00000000">
        <w:rPr>
          <w:rtl w:val="0"/>
        </w:rPr>
        <w:t xml:space="preserve">Software Requirements Specification (SRS)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numPr>
          <w:ilvl w:val="2"/>
          <w:numId w:val="1"/>
        </w:numPr>
        <w:ind w:left="864" w:hanging="648"/>
        <w:rPr/>
      </w:pPr>
      <w:bookmarkStart w:colFirst="0" w:colLast="0" w:name="_2jxsxqh" w:id="17"/>
      <w:bookmarkEnd w:id="17"/>
      <w:r w:rsidDel="00000000" w:rsidR="00000000" w:rsidRPr="00000000">
        <w:rPr>
          <w:rtl w:val="0"/>
        </w:rPr>
        <w:t xml:space="preserve">Product Viewpoint</w:t>
      </w:r>
    </w:p>
    <w:p w:rsidR="00000000" w:rsidDel="00000000" w:rsidP="00000000" w:rsidRDefault="00000000" w:rsidRPr="00000000" w14:paraId="0000014D">
      <w:pPr>
        <w:spacing w:line="360" w:lineRule="auto"/>
        <w:jc w:val="both"/>
        <w:rPr/>
      </w:pPr>
      <w:r w:rsidDel="00000000" w:rsidR="00000000" w:rsidRPr="00000000">
        <w:rPr>
          <w:rtl w:val="0"/>
        </w:rPr>
      </w:r>
    </w:p>
    <w:p w:rsidR="00000000" w:rsidDel="00000000" w:rsidP="00000000" w:rsidRDefault="00000000" w:rsidRPr="00000000" w14:paraId="0000014E">
      <w:pPr>
        <w:spacing w:line="360" w:lineRule="auto"/>
        <w:jc w:val="both"/>
        <w:rPr/>
      </w:pPr>
      <w:r w:rsidDel="00000000" w:rsidR="00000000" w:rsidRPr="00000000">
        <w:rPr>
          <w:rtl w:val="0"/>
        </w:rPr>
        <w:t xml:space="preserve">The purpose of this project is to offer an internet application, where the users could get information of interest from PDF files. The system will also use LLMs to deal with the content in a way that will allow for a swift and effective search of data defined by the users. The platform will be useful for such users as researchers, data analysts, and other employees who deal with the manipulation of large data sets to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numPr>
          <w:ilvl w:val="2"/>
          <w:numId w:val="1"/>
        </w:numPr>
        <w:ind w:left="864" w:hanging="648"/>
        <w:rPr/>
      </w:pPr>
      <w:bookmarkStart w:colFirst="0" w:colLast="0" w:name="_z337ya" w:id="18"/>
      <w:bookmarkEnd w:id="18"/>
      <w:r w:rsidDel="00000000" w:rsidR="00000000" w:rsidRPr="00000000">
        <w:rPr>
          <w:rtl w:val="0"/>
        </w:rPr>
        <w:t xml:space="preserve">Operating Environment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This application will perform in different web browsers, like:</w:t>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ind w:left="1440" w:hanging="360"/>
        <w:rPr>
          <w:color w:val="000000"/>
        </w:rPr>
      </w:pPr>
      <w:r w:rsidDel="00000000" w:rsidR="00000000" w:rsidRPr="00000000">
        <w:rPr>
          <w:color w:val="000000"/>
          <w:rtl w:val="0"/>
        </w:rPr>
        <w:t xml:space="preserve">Google Chrome </w:t>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ind w:left="1440" w:hanging="360"/>
        <w:rPr>
          <w:color w:val="000000"/>
        </w:rPr>
      </w:pPr>
      <w:r w:rsidDel="00000000" w:rsidR="00000000" w:rsidRPr="00000000">
        <w:rPr>
          <w:color w:val="000000"/>
          <w:rtl w:val="0"/>
        </w:rPr>
        <w:t xml:space="preserve">Mozilla Firefox</w:t>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ind w:left="1440" w:hanging="360"/>
        <w:rPr>
          <w:color w:val="000000"/>
        </w:rPr>
      </w:pPr>
      <w:r w:rsidDel="00000000" w:rsidR="00000000" w:rsidRPr="00000000">
        <w:rPr>
          <w:color w:val="000000"/>
          <w:rtl w:val="0"/>
        </w:rPr>
        <w:t xml:space="preserve">Opera</w:t>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ind w:left="1440" w:hanging="360"/>
        <w:rPr>
          <w:color w:val="000000"/>
        </w:rPr>
      </w:pPr>
      <w:r w:rsidDel="00000000" w:rsidR="00000000" w:rsidRPr="00000000">
        <w:rPr>
          <w:color w:val="000000"/>
          <w:rtl w:val="0"/>
        </w:rPr>
        <w:t xml:space="preserve">Safari</w:t>
      </w:r>
    </w:p>
    <w:p w:rsidR="00000000" w:rsidDel="00000000" w:rsidP="00000000" w:rsidRDefault="00000000" w:rsidRPr="00000000" w14:paraId="00000159">
      <w:pPr>
        <w:rPr/>
      </w:pPr>
      <w:r w:rsidDel="00000000" w:rsidR="00000000" w:rsidRPr="00000000">
        <w:rPr>
          <w:rtl w:val="0"/>
        </w:rPr>
        <w:t xml:space="preserve">The platform will be optimized for both desktop and mobile usage.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rPr>
      </w:pPr>
      <w:bookmarkStart w:colFirst="0" w:colLast="0" w:name="_3j2qqm3" w:id="19"/>
      <w:bookmarkEnd w:id="19"/>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3"/>
        <w:numPr>
          <w:ilvl w:val="2"/>
          <w:numId w:val="1"/>
        </w:numPr>
        <w:ind w:left="864" w:hanging="648"/>
        <w:rPr/>
      </w:pPr>
      <w:bookmarkStart w:colFirst="0" w:colLast="0" w:name="_1y810tw" w:id="20"/>
      <w:bookmarkEnd w:id="20"/>
      <w:r w:rsidDel="00000000" w:rsidR="00000000" w:rsidRPr="00000000">
        <w:rPr>
          <w:rtl w:val="0"/>
        </w:rPr>
        <w:t xml:space="preserve">Functional Requirements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2.1: Functional Requirements</w:t>
      </w:r>
    </w:p>
    <w:tbl>
      <w:tblPr>
        <w:tblStyle w:val="Table4"/>
        <w:tblW w:w="8506.0" w:type="dxa"/>
        <w:jc w:val="left"/>
        <w:tblInd w:w="-15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3"/>
        <w:gridCol w:w="5445"/>
        <w:gridCol w:w="1648"/>
        <w:tblGridChange w:id="0">
          <w:tblGrid>
            <w:gridCol w:w="1413"/>
            <w:gridCol w:w="5445"/>
            <w:gridCol w:w="1648"/>
          </w:tblGrid>
        </w:tblGridChange>
      </w:tblGrid>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1">
            <w:pPr>
              <w:spacing w:after="140" w:before="240" w:lineRule="auto"/>
              <w:rPr>
                <w:b w:val="1"/>
              </w:rPr>
            </w:pPr>
            <w:r w:rsidDel="00000000" w:rsidR="00000000" w:rsidRPr="00000000">
              <w:rPr>
                <w:b w:val="1"/>
                <w:rtl w:val="0"/>
              </w:rPr>
              <w:t xml:space="preserve">ID</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2">
            <w:pPr>
              <w:spacing w:after="140" w:before="240" w:lineRule="auto"/>
              <w:rPr>
                <w:b w:val="1"/>
              </w:rPr>
            </w:pPr>
            <w:r w:rsidDel="00000000" w:rsidR="00000000" w:rsidRPr="00000000">
              <w:rPr>
                <w:b w:val="1"/>
                <w:rtl w:val="0"/>
              </w:rPr>
              <w:t xml:space="preserve">Requirement</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3">
            <w:pPr>
              <w:spacing w:after="140" w:before="240" w:lineRule="auto"/>
              <w:rPr>
                <w:b w:val="1"/>
              </w:rPr>
            </w:pPr>
            <w:r w:rsidDel="00000000" w:rsidR="00000000" w:rsidRPr="00000000">
              <w:rPr>
                <w:b w:val="1"/>
                <w:rtl w:val="0"/>
              </w:rPr>
              <w:t xml:space="preserve">Priority.1</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4">
            <w:pPr>
              <w:spacing w:after="140" w:before="240" w:lineRule="auto"/>
              <w:rPr/>
            </w:pPr>
            <w:r w:rsidDel="00000000" w:rsidR="00000000" w:rsidRPr="00000000">
              <w:rPr>
                <w:rtl w:val="0"/>
              </w:rPr>
              <w:t xml:space="preserve">FR-1</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5">
            <w:pPr>
              <w:spacing w:after="140" w:before="240" w:lineRule="auto"/>
              <w:rPr/>
            </w:pPr>
            <w:r w:rsidDel="00000000" w:rsidR="00000000" w:rsidRPr="00000000">
              <w:rPr>
                <w:rtl w:val="0"/>
              </w:rPr>
              <w:t xml:space="preserve">User registration as well as user login with options for google sign-in.</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6">
            <w:pPr>
              <w:spacing w:after="140" w:before="240" w:lineRule="auto"/>
              <w:rPr/>
            </w:pPr>
            <w:r w:rsidDel="00000000" w:rsidR="00000000" w:rsidRPr="00000000">
              <w:rPr>
                <w:rtl w:val="0"/>
              </w:rPr>
              <w:t xml:space="preserve">High</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7">
            <w:pPr>
              <w:spacing w:after="140" w:before="240" w:lineRule="auto"/>
              <w:rPr/>
            </w:pPr>
            <w:r w:rsidDel="00000000" w:rsidR="00000000" w:rsidRPr="00000000">
              <w:rPr>
                <w:rtl w:val="0"/>
              </w:rPr>
              <w:t xml:space="preserve">FR-2</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8">
            <w:pPr>
              <w:spacing w:after="140" w:before="240" w:lineRule="auto"/>
              <w:rPr/>
            </w:pPr>
            <w:r w:rsidDel="00000000" w:rsidR="00000000" w:rsidRPr="00000000">
              <w:rPr>
                <w:rtl w:val="0"/>
              </w:rPr>
              <w:t xml:space="preserve">Submit a number of PDF files at once for conversion.</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9">
            <w:pPr>
              <w:spacing w:after="140" w:before="240" w:lineRule="auto"/>
              <w:rPr/>
            </w:pPr>
            <w:r w:rsidDel="00000000" w:rsidR="00000000" w:rsidRPr="00000000">
              <w:rPr>
                <w:rtl w:val="0"/>
              </w:rPr>
              <w:t xml:space="preserve">High</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A">
            <w:pPr>
              <w:spacing w:after="140" w:before="240" w:lineRule="auto"/>
              <w:rPr/>
            </w:pPr>
            <w:r w:rsidDel="00000000" w:rsidR="00000000" w:rsidRPr="00000000">
              <w:rPr>
                <w:rtl w:val="0"/>
              </w:rPr>
              <w:t xml:space="preserve">FR-3</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B">
            <w:pPr>
              <w:spacing w:after="140" w:before="240" w:lineRule="auto"/>
              <w:rPr/>
            </w:pPr>
            <w:r w:rsidDel="00000000" w:rsidR="00000000" w:rsidRPr="00000000">
              <w:rPr>
                <w:rtl w:val="0"/>
              </w:rPr>
              <w:t xml:space="preserve">Extract text from PDFs using PyMuPDF.</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C">
            <w:pPr>
              <w:spacing w:after="140" w:before="240" w:lineRule="auto"/>
              <w:rPr/>
            </w:pPr>
            <w:r w:rsidDel="00000000" w:rsidR="00000000" w:rsidRPr="00000000">
              <w:rPr>
                <w:rtl w:val="0"/>
              </w:rPr>
              <w:t xml:space="preserve">High</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D">
            <w:pPr>
              <w:spacing w:after="140" w:before="240" w:lineRule="auto"/>
              <w:rPr/>
            </w:pPr>
            <w:r w:rsidDel="00000000" w:rsidR="00000000" w:rsidRPr="00000000">
              <w:rPr>
                <w:rtl w:val="0"/>
              </w:rPr>
              <w:t xml:space="preserve">FR-4</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E">
            <w:pPr>
              <w:spacing w:after="140" w:before="240" w:lineRule="auto"/>
              <w:rPr/>
            </w:pPr>
            <w:r w:rsidDel="00000000" w:rsidR="00000000" w:rsidRPr="00000000">
              <w:rPr>
                <w:rtl w:val="0"/>
              </w:rPr>
              <w:t xml:space="preserve">Return extracted text based on queries in terms of natural language.</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6F">
            <w:pPr>
              <w:spacing w:after="140" w:before="240" w:lineRule="auto"/>
              <w:rPr/>
            </w:pPr>
            <w:r w:rsidDel="00000000" w:rsidR="00000000" w:rsidRPr="00000000">
              <w:rPr>
                <w:rtl w:val="0"/>
              </w:rPr>
              <w:t xml:space="preserve">High</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0">
            <w:pPr>
              <w:spacing w:after="140" w:before="240" w:lineRule="auto"/>
              <w:rPr/>
            </w:pPr>
            <w:r w:rsidDel="00000000" w:rsidR="00000000" w:rsidRPr="00000000">
              <w:rPr>
                <w:rtl w:val="0"/>
              </w:rPr>
              <w:t xml:space="preserve">FR-5</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1">
            <w:pPr>
              <w:spacing w:after="140" w:before="240" w:lineRule="auto"/>
              <w:rPr/>
            </w:pPr>
            <w:r w:rsidDel="00000000" w:rsidR="00000000" w:rsidRPr="00000000">
              <w:rPr>
                <w:rtl w:val="0"/>
              </w:rPr>
              <w:t xml:space="preserve">Give analysis of the meta-extraction of information on online consultations.</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2">
            <w:pPr>
              <w:spacing w:after="140" w:before="240" w:lineRule="auto"/>
              <w:rPr/>
            </w:pPr>
            <w:r w:rsidDel="00000000" w:rsidR="00000000" w:rsidRPr="00000000">
              <w:rPr>
                <w:rtl w:val="0"/>
              </w:rPr>
              <w:t xml:space="preserve">Medium</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3">
            <w:pPr>
              <w:spacing w:after="140" w:before="240" w:lineRule="auto"/>
              <w:rPr/>
            </w:pPr>
            <w:r w:rsidDel="00000000" w:rsidR="00000000" w:rsidRPr="00000000">
              <w:rPr>
                <w:rtl w:val="0"/>
              </w:rPr>
              <w:t xml:space="preserve">FR-6</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4">
            <w:pPr>
              <w:spacing w:after="140" w:before="240" w:lineRule="auto"/>
              <w:rPr/>
            </w:pPr>
            <w:r w:rsidDel="00000000" w:rsidR="00000000" w:rsidRPr="00000000">
              <w:rPr>
                <w:rtl w:val="0"/>
              </w:rPr>
              <w:t xml:space="preserve">It’s always wise to save the information from previous chats for future use.</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5">
            <w:pPr>
              <w:spacing w:after="140" w:before="240" w:lineRule="auto"/>
              <w:rPr/>
            </w:pPr>
            <w:r w:rsidDel="00000000" w:rsidR="00000000" w:rsidRPr="00000000">
              <w:rPr>
                <w:rtl w:val="0"/>
              </w:rPr>
              <w:t xml:space="preserve">High</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6">
            <w:pPr>
              <w:spacing w:after="140" w:before="240" w:lineRule="auto"/>
              <w:rPr/>
            </w:pPr>
            <w:r w:rsidDel="00000000" w:rsidR="00000000" w:rsidRPr="00000000">
              <w:rPr>
                <w:rtl w:val="0"/>
              </w:rPr>
              <w:t xml:space="preserve">FR-7</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7">
            <w:pPr>
              <w:spacing w:after="140" w:before="240" w:lineRule="auto"/>
              <w:rPr/>
            </w:pPr>
            <w:r w:rsidDel="00000000" w:rsidR="00000000" w:rsidRPr="00000000">
              <w:rPr>
                <w:rtl w:val="0"/>
              </w:rPr>
              <w:t xml:space="preserve">Introducing the ability to remove or rename a chat.</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8">
            <w:pPr>
              <w:spacing w:after="140" w:before="240" w:lineRule="auto"/>
              <w:rPr/>
            </w:pPr>
            <w:r w:rsidDel="00000000" w:rsidR="00000000" w:rsidRPr="00000000">
              <w:rPr>
                <w:rtl w:val="0"/>
              </w:rPr>
              <w:t xml:space="preserve">Medium</w:t>
            </w:r>
          </w:p>
        </w:tc>
      </w:tr>
      <w:tr>
        <w:trPr>
          <w:cantSplit w:val="0"/>
          <w:trHeight w:val="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9">
            <w:pPr>
              <w:spacing w:after="140" w:before="240" w:lineRule="auto"/>
              <w:rPr/>
            </w:pPr>
            <w:r w:rsidDel="00000000" w:rsidR="00000000" w:rsidRPr="00000000">
              <w:rPr>
                <w:rtl w:val="0"/>
              </w:rPr>
              <w:t xml:space="preserve">FR-8</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A">
            <w:pPr>
              <w:spacing w:after="140" w:before="240" w:lineRule="auto"/>
              <w:rPr/>
            </w:pPr>
            <w:r w:rsidDel="00000000" w:rsidR="00000000" w:rsidRPr="00000000">
              <w:rPr>
                <w:rtl w:val="0"/>
              </w:rPr>
              <w:t xml:space="preserve">Matplotlib for meta-analyses.</w:t>
            </w:r>
          </w:p>
        </w:tc>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7B">
            <w:pPr>
              <w:spacing w:after="140" w:before="240" w:lineRule="auto"/>
              <w:rPr/>
            </w:pPr>
            <w:r w:rsidDel="00000000" w:rsidR="00000000" w:rsidRPr="00000000">
              <w:rPr>
                <w:rtl w:val="0"/>
              </w:rPr>
              <w:t xml:space="preserve">Medium</w:t>
            </w:r>
          </w:p>
        </w:tc>
      </w:tr>
    </w:tbl>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rPr>
          <w:b w:val="1"/>
        </w:rPr>
      </w:pPr>
      <w:bookmarkStart w:colFirst="0" w:colLast="0" w:name="_2xcytpi" w:id="22"/>
      <w:bookmarkEnd w:id="22"/>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3"/>
        <w:numPr>
          <w:ilvl w:val="2"/>
          <w:numId w:val="1"/>
        </w:numPr>
        <w:ind w:left="864" w:hanging="648"/>
        <w:rPr/>
      </w:pPr>
      <w:bookmarkStart w:colFirst="0" w:colLast="0" w:name="_1ci93xb" w:id="23"/>
      <w:bookmarkEnd w:id="23"/>
      <w:r w:rsidDel="00000000" w:rsidR="00000000" w:rsidRPr="00000000">
        <w:rPr>
          <w:rtl w:val="0"/>
        </w:rPr>
        <w:t xml:space="preserve">Non-Functional Requirements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2.2: Non-Functional Requirements</w:t>
      </w:r>
    </w:p>
    <w:tbl>
      <w:tblPr>
        <w:tblStyle w:val="Table5"/>
        <w:tblW w:w="8790.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095"/>
        <w:tblGridChange w:id="0">
          <w:tblGrid>
            <w:gridCol w:w="1695"/>
            <w:gridCol w:w="7095"/>
          </w:tblGrid>
        </w:tblGridChange>
      </w:tblGrid>
      <w:tr>
        <w:trPr>
          <w:cantSplit w:val="0"/>
          <w:trHeight w:val="345" w:hRule="atLeast"/>
          <w:tblHeader w:val="0"/>
        </w:trPr>
        <w:tc>
          <w:tcPr>
            <w:tcBorders>
              <w:top w:color="000000" w:space="0" w:sz="7" w:val="single"/>
              <w:left w:color="000000" w:space="0" w:sz="7" w:val="single"/>
              <w:bottom w:color="000000" w:space="0" w:sz="7" w:val="single"/>
              <w:right w:color="000000" w:space="0" w:sz="7" w:val="single"/>
            </w:tcBorders>
            <w:tcMar>
              <w:top w:w="0.0" w:type="dxa"/>
              <w:left w:w="0.0" w:type="dxa"/>
              <w:bottom w:w="0.0" w:type="dxa"/>
              <w:right w:w="0.0" w:type="dxa"/>
            </w:tcMar>
          </w:tcPr>
          <w:p w:rsidR="00000000" w:rsidDel="00000000" w:rsidP="00000000" w:rsidRDefault="00000000" w:rsidRPr="00000000" w14:paraId="00000183">
            <w:pPr>
              <w:spacing w:after="140" w:before="240" w:lineRule="auto"/>
              <w:rPr>
                <w:b w:val="1"/>
              </w:rPr>
            </w:pPr>
            <w:r w:rsidDel="00000000" w:rsidR="00000000" w:rsidRPr="00000000">
              <w:rPr>
                <w:b w:val="1"/>
                <w:rtl w:val="0"/>
              </w:rPr>
              <w:t xml:space="preserve">Requirement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4">
            <w:pPr>
              <w:spacing w:after="240" w:before="240" w:lineRule="auto"/>
              <w:jc w:val="center"/>
              <w:rPr>
                <w:b w:val="1"/>
              </w:rPr>
            </w:pPr>
            <w:r w:rsidDel="00000000" w:rsidR="00000000" w:rsidRPr="00000000">
              <w:rPr>
                <w:b w:val="1"/>
                <w:rtl w:val="0"/>
              </w:rPr>
              <w:t xml:space="preserve">Description</w:t>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Response Time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6">
            <w:pPr>
              <w:spacing w:after="240" w:before="240" w:lineRule="auto"/>
              <w:rPr/>
            </w:pPr>
            <w:r w:rsidDel="00000000" w:rsidR="00000000" w:rsidRPr="00000000">
              <w:rPr>
                <w:rtl w:val="0"/>
              </w:rPr>
              <w:t xml:space="preserve">Process PDFs and queries in under 5 seconds for files whose size does not exceed 10 MB.</w:t>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7">
            <w:pPr>
              <w:spacing w:after="240" w:before="240" w:lineRule="auto"/>
              <w:rPr>
                <w:b w:val="1"/>
              </w:rPr>
            </w:pPr>
            <w:r w:rsidDel="00000000" w:rsidR="00000000" w:rsidRPr="00000000">
              <w:rPr>
                <w:b w:val="1"/>
                <w:rtl w:val="0"/>
              </w:rPr>
              <w:t xml:space="preserve">Scalability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8">
            <w:pPr>
              <w:spacing w:after="240" w:before="240" w:lineRule="auto"/>
              <w:rPr/>
            </w:pPr>
            <w:r w:rsidDel="00000000" w:rsidR="00000000" w:rsidRPr="00000000">
              <w:rPr>
                <w:rtl w:val="0"/>
              </w:rPr>
              <w:t xml:space="preserve">Patients, other doctors and other clinicians can use this application at the same time without straining the systems capabilities.</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9">
            <w:pPr>
              <w:spacing w:after="240" w:before="240" w:lineRule="auto"/>
              <w:rPr>
                <w:b w:val="1"/>
              </w:rPr>
            </w:pPr>
            <w:r w:rsidDel="00000000" w:rsidR="00000000" w:rsidRPr="00000000">
              <w:rPr>
                <w:b w:val="1"/>
                <w:rtl w:val="0"/>
              </w:rPr>
              <w:t xml:space="preserve">Security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A">
            <w:pPr>
              <w:spacing w:after="240" w:before="240" w:lineRule="auto"/>
              <w:rPr/>
            </w:pPr>
            <w:r w:rsidDel="00000000" w:rsidR="00000000" w:rsidRPr="00000000">
              <w:rPr>
                <w:rtl w:val="0"/>
              </w:rPr>
              <w:t xml:space="preserve">Secure user data and cryptographic control of program data, as well as the protection of API communication.</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B">
            <w:pPr>
              <w:spacing w:after="240" w:before="240" w:lineRule="auto"/>
              <w:rPr>
                <w:b w:val="1"/>
              </w:rPr>
            </w:pPr>
            <w:r w:rsidDel="00000000" w:rsidR="00000000" w:rsidRPr="00000000">
              <w:rPr>
                <w:b w:val="1"/>
                <w:rtl w:val="0"/>
              </w:rPr>
              <w:t xml:space="preserve">Accessibility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C">
            <w:pPr>
              <w:spacing w:after="240" w:before="240" w:lineRule="auto"/>
              <w:rPr/>
            </w:pPr>
            <w:r w:rsidDel="00000000" w:rsidR="00000000" w:rsidRPr="00000000">
              <w:rPr>
                <w:rtl w:val="0"/>
              </w:rPr>
              <w:t xml:space="preserve">Ensure that it has a theme that would enable it’s usage in both the large desktop and the small mobile screens.</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D">
            <w:pPr>
              <w:spacing w:after="240" w:before="240" w:lineRule="auto"/>
              <w:rPr>
                <w:b w:val="1"/>
              </w:rPr>
            </w:pPr>
            <w:r w:rsidDel="00000000" w:rsidR="00000000" w:rsidRPr="00000000">
              <w:rPr>
                <w:b w:val="1"/>
                <w:rtl w:val="0"/>
              </w:rPr>
              <w:t xml:space="preserve">Reliability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tcPr>
          <w:p w:rsidR="00000000" w:rsidDel="00000000" w:rsidP="00000000" w:rsidRDefault="00000000" w:rsidRPr="00000000" w14:paraId="0000018E">
            <w:pPr>
              <w:spacing w:after="240" w:before="240" w:lineRule="auto"/>
              <w:rPr/>
            </w:pPr>
            <w:r w:rsidDel="00000000" w:rsidR="00000000" w:rsidRPr="00000000">
              <w:rPr>
                <w:rtl w:val="0"/>
              </w:rPr>
              <w:t xml:space="preserve">Make certain that the system needs a small duration of time whereby it is not in a position to perform its planned function.</w:t>
            </w:r>
          </w:p>
        </w:tc>
      </w:tr>
    </w:tbl>
    <w:p w:rsidR="00000000" w:rsidDel="00000000" w:rsidP="00000000" w:rsidRDefault="00000000" w:rsidRPr="00000000" w14:paraId="0000018F">
      <w:pPr>
        <w:pStyle w:val="Heading3"/>
        <w:rPr/>
      </w:pPr>
      <w:r w:rsidDel="00000000" w:rsidR="00000000" w:rsidRPr="00000000">
        <w:rPr>
          <w:rtl w:val="0"/>
        </w:rPr>
      </w:r>
    </w:p>
    <w:p w:rsidR="00000000" w:rsidDel="00000000" w:rsidP="00000000" w:rsidRDefault="00000000" w:rsidRPr="00000000" w14:paraId="00000190">
      <w:pPr>
        <w:rPr/>
      </w:pPr>
      <w:r w:rsidDel="00000000" w:rsidR="00000000" w:rsidRPr="00000000">
        <w:br w:type="page"/>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3"/>
        <w:numPr>
          <w:ilvl w:val="2"/>
          <w:numId w:val="1"/>
        </w:numPr>
        <w:ind w:left="864" w:hanging="648"/>
        <w:rPr/>
      </w:pPr>
      <w:bookmarkStart w:colFirst="0" w:colLast="0" w:name="_2bn6wsx" w:id="25"/>
      <w:bookmarkEnd w:id="25"/>
      <w:r w:rsidDel="00000000" w:rsidR="00000000" w:rsidRPr="00000000">
        <w:rPr>
          <w:rtl w:val="0"/>
        </w:rPr>
        <w:t xml:space="preserve">User Requirements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spacing w:before="240" w:lineRule="auto"/>
        <w:rPr/>
      </w:pPr>
      <w:bookmarkStart w:colFirst="0" w:colLast="0" w:name="_qsh70q" w:id="26"/>
      <w:bookmarkEnd w:id="26"/>
      <w:r w:rsidDel="00000000" w:rsidR="00000000" w:rsidRPr="00000000">
        <w:rPr>
          <w:rtl w:val="0"/>
        </w:rPr>
        <w:t xml:space="preserve">The system must meet the following user requirements:</w:t>
      </w:r>
    </w:p>
    <w:p w:rsidR="00000000" w:rsidDel="00000000" w:rsidP="00000000" w:rsidRDefault="00000000" w:rsidRPr="00000000" w14:paraId="00000195">
      <w:pPr>
        <w:numPr>
          <w:ilvl w:val="0"/>
          <w:numId w:val="7"/>
        </w:numPr>
        <w:spacing w:before="240" w:line="360" w:lineRule="auto"/>
        <w:ind w:left="720" w:hanging="360"/>
        <w:rPr/>
      </w:pPr>
      <w:r w:rsidDel="00000000" w:rsidR="00000000" w:rsidRPr="00000000">
        <w:rPr>
          <w:b w:val="1"/>
          <w:rtl w:val="0"/>
        </w:rPr>
        <w:t xml:space="preserve">Ease of Use</w:t>
      </w:r>
      <w:r w:rsidDel="00000000" w:rsidR="00000000" w:rsidRPr="00000000">
        <w:rPr>
          <w:rtl w:val="0"/>
        </w:rPr>
        <w:t xml:space="preserve">: User should be able to upload files, query data and organize their sessions in a friendly way.</w:t>
      </w:r>
    </w:p>
    <w:p w:rsidR="00000000" w:rsidDel="00000000" w:rsidP="00000000" w:rsidRDefault="00000000" w:rsidRPr="00000000" w14:paraId="00000196">
      <w:pPr>
        <w:numPr>
          <w:ilvl w:val="0"/>
          <w:numId w:val="7"/>
        </w:numPr>
        <w:spacing w:line="360" w:lineRule="auto"/>
        <w:ind w:left="720" w:hanging="360"/>
        <w:rPr/>
      </w:pPr>
      <w:r w:rsidDel="00000000" w:rsidR="00000000" w:rsidRPr="00000000">
        <w:rPr>
          <w:b w:val="1"/>
          <w:rtl w:val="0"/>
        </w:rPr>
        <w:t xml:space="preserve">Customizable Queries</w:t>
      </w:r>
      <w:r w:rsidDel="00000000" w:rsidR="00000000" w:rsidRPr="00000000">
        <w:rPr>
          <w:rtl w:val="0"/>
        </w:rPr>
        <w:t xml:space="preserve">: The system must enable users to declare their information requirements by means of natural language inputs.</w:t>
      </w:r>
    </w:p>
    <w:p w:rsidR="00000000" w:rsidDel="00000000" w:rsidP="00000000" w:rsidRDefault="00000000" w:rsidRPr="00000000" w14:paraId="00000197">
      <w:pPr>
        <w:numPr>
          <w:ilvl w:val="0"/>
          <w:numId w:val="7"/>
        </w:numPr>
        <w:spacing w:line="360" w:lineRule="auto"/>
        <w:ind w:left="720" w:hanging="360"/>
        <w:rPr/>
      </w:pPr>
      <w:r w:rsidDel="00000000" w:rsidR="00000000" w:rsidRPr="00000000">
        <w:rPr>
          <w:b w:val="1"/>
          <w:rtl w:val="0"/>
        </w:rPr>
        <w:t xml:space="preserve">Data Access</w:t>
      </w:r>
      <w:r w:rsidDel="00000000" w:rsidR="00000000" w:rsidRPr="00000000">
        <w:rPr>
          <w:rtl w:val="0"/>
        </w:rPr>
        <w:t xml:space="preserve">: Users gain the ability to view previous queries and chats together with the functionality of renaming the saved items and removing them permanently.</w:t>
      </w:r>
    </w:p>
    <w:p w:rsidR="00000000" w:rsidDel="00000000" w:rsidP="00000000" w:rsidRDefault="00000000" w:rsidRPr="00000000" w14:paraId="00000198">
      <w:pPr>
        <w:numPr>
          <w:ilvl w:val="0"/>
          <w:numId w:val="7"/>
        </w:numPr>
        <w:spacing w:after="240" w:line="360" w:lineRule="auto"/>
        <w:ind w:left="720" w:hanging="360"/>
        <w:rPr/>
      </w:pPr>
      <w:r w:rsidDel="00000000" w:rsidR="00000000" w:rsidRPr="00000000">
        <w:rPr>
          <w:b w:val="1"/>
          <w:rtl w:val="0"/>
        </w:rPr>
        <w:t xml:space="preserve">Secure Authentication</w:t>
      </w:r>
      <w:r w:rsidDel="00000000" w:rsidR="00000000" w:rsidRPr="00000000">
        <w:rPr>
          <w:rtl w:val="0"/>
        </w:rPr>
        <w:t xml:space="preserve">: Ensure that there are multiple ways for logging in securely which should include Google OAuth.</w:t>
      </w:r>
    </w:p>
    <w:p w:rsidR="00000000" w:rsidDel="00000000" w:rsidP="00000000" w:rsidRDefault="00000000" w:rsidRPr="00000000" w14:paraId="00000199">
      <w:pPr>
        <w:spacing w:after="240" w:lineRule="auto"/>
        <w:rPr/>
      </w:pPr>
      <w:r w:rsidDel="00000000" w:rsidR="00000000" w:rsidRPr="00000000">
        <w:rPr>
          <w:rtl w:val="0"/>
        </w:rPr>
      </w:r>
    </w:p>
    <w:p w:rsidR="00000000" w:rsidDel="00000000" w:rsidP="00000000" w:rsidRDefault="00000000" w:rsidRPr="00000000" w14:paraId="0000019A">
      <w:pPr>
        <w:pStyle w:val="Heading3"/>
        <w:numPr>
          <w:ilvl w:val="2"/>
          <w:numId w:val="1"/>
        </w:numPr>
        <w:ind w:left="864" w:hanging="648"/>
        <w:rPr/>
      </w:pPr>
      <w:bookmarkStart w:colFirst="0" w:colLast="0" w:name="_3as4poj" w:id="27"/>
      <w:bookmarkEnd w:id="27"/>
      <w:r w:rsidDel="00000000" w:rsidR="00000000" w:rsidRPr="00000000">
        <w:rPr>
          <w:rtl w:val="0"/>
        </w:rPr>
        <w:t xml:space="preserve"> Assumptions and Constraints</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2.3: Assumptions and Constraints</w:t>
      </w:r>
    </w:p>
    <w:tbl>
      <w:tblPr>
        <w:tblStyle w:val="Table6"/>
        <w:tblW w:w="821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6517"/>
        <w:tblGridChange w:id="0">
          <w:tblGrid>
            <w:gridCol w:w="1696"/>
            <w:gridCol w:w="6517"/>
          </w:tblGrid>
        </w:tblGridChange>
      </w:tblGrid>
      <w:tr>
        <w:trPr>
          <w:cantSplit w:val="0"/>
          <w:trHeight w:val="20" w:hRule="atLeast"/>
          <w:tblHeader w:val="0"/>
        </w:trPr>
        <w:tc>
          <w:tcPr/>
          <w:p w:rsidR="00000000" w:rsidDel="00000000" w:rsidP="00000000" w:rsidRDefault="00000000" w:rsidRPr="00000000" w14:paraId="0000019D">
            <w:pPr>
              <w:rPr/>
            </w:pPr>
            <w:r w:rsidDel="00000000" w:rsidR="00000000" w:rsidRPr="00000000">
              <w:rPr>
                <w:b w:val="1"/>
                <w:rtl w:val="0"/>
              </w:rPr>
              <w:t xml:space="preserve">Type</w:t>
            </w:r>
            <w:r w:rsidDel="00000000" w:rsidR="00000000" w:rsidRPr="00000000">
              <w:rPr>
                <w:rtl w:val="0"/>
              </w:rPr>
            </w:r>
          </w:p>
        </w:tc>
        <w:tc>
          <w:tcPr/>
          <w:p w:rsidR="00000000" w:rsidDel="00000000" w:rsidP="00000000" w:rsidRDefault="00000000" w:rsidRPr="00000000" w14:paraId="0000019E">
            <w:pPr>
              <w:rPr/>
            </w:pPr>
            <w:r w:rsidDel="00000000" w:rsidR="00000000" w:rsidRPr="00000000">
              <w:rPr>
                <w:b w:val="1"/>
                <w:rtl w:val="0"/>
              </w:rPr>
              <w:t xml:space="preserve">Description</w:t>
            </w:r>
            <w:r w:rsidDel="00000000" w:rsidR="00000000" w:rsidRPr="00000000">
              <w:rPr>
                <w:rtl w:val="0"/>
              </w:rPr>
            </w:r>
          </w:p>
        </w:tc>
      </w:tr>
      <w:tr>
        <w:trPr>
          <w:cantSplit w:val="0"/>
          <w:trHeight w:val="20" w:hRule="atLeast"/>
          <w:tblHeader w:val="0"/>
        </w:trPr>
        <w:tc>
          <w:tcPr/>
          <w:p w:rsidR="00000000" w:rsidDel="00000000" w:rsidP="00000000" w:rsidRDefault="00000000" w:rsidRPr="00000000" w14:paraId="0000019F">
            <w:pPr>
              <w:rPr/>
            </w:pPr>
            <w:r w:rsidDel="00000000" w:rsidR="00000000" w:rsidRPr="00000000">
              <w:rPr>
                <w:b w:val="1"/>
                <w:rtl w:val="0"/>
              </w:rPr>
              <w:t xml:space="preserve">Assumptions</w:t>
            </w:r>
            <w:r w:rsidDel="00000000" w:rsidR="00000000" w:rsidRPr="00000000">
              <w:rPr>
                <w:rtl w:val="0"/>
              </w:rPr>
            </w:r>
          </w:p>
        </w:tc>
        <w:tc>
          <w:tcPr/>
          <w:p w:rsidR="00000000" w:rsidDel="00000000" w:rsidP="00000000" w:rsidRDefault="00000000" w:rsidRPr="00000000" w14:paraId="000001A0">
            <w:pPr>
              <w:rPr/>
            </w:pPr>
            <w:r w:rsidDel="00000000" w:rsidR="00000000" w:rsidRPr="00000000">
              <w:rPr>
                <w:rtl w:val="0"/>
              </w:rPr>
              <w:t xml:space="preserve">It assumes that the PDFs uploaded are text-based files. </w:t>
            </w:r>
          </w:p>
          <w:p w:rsidR="00000000" w:rsidDel="00000000" w:rsidP="00000000" w:rsidRDefault="00000000" w:rsidRPr="00000000" w14:paraId="000001A1">
            <w:pPr>
              <w:rPr/>
            </w:pPr>
            <w:r w:rsidDel="00000000" w:rsidR="00000000" w:rsidRPr="00000000">
              <w:rPr>
                <w:rtl w:val="0"/>
              </w:rPr>
              <w:t xml:space="preserve">and not image based.</w:t>
            </w:r>
          </w:p>
        </w:tc>
      </w:tr>
      <w:tr>
        <w:trPr>
          <w:cantSplit w:val="0"/>
          <w:trHeight w:val="20" w:hRule="atLeast"/>
          <w:tblHeader w:val="0"/>
        </w:trPr>
        <w:tc>
          <w:tcPr/>
          <w:p w:rsidR="00000000" w:rsidDel="00000000" w:rsidP="00000000" w:rsidRDefault="00000000" w:rsidRPr="00000000" w14:paraId="000001A2">
            <w:pPr>
              <w:rPr/>
            </w:pPr>
            <w:r w:rsidDel="00000000" w:rsidR="00000000" w:rsidRPr="00000000">
              <w:rPr>
                <w:b w:val="1"/>
                <w:rtl w:val="0"/>
              </w:rPr>
              <w:t xml:space="preserve">Constraints</w:t>
            </w:r>
            <w:r w:rsidDel="00000000" w:rsidR="00000000" w:rsidRPr="00000000">
              <w:rPr>
                <w:rtl w:val="0"/>
              </w:rPr>
            </w:r>
          </w:p>
        </w:tc>
        <w:tc>
          <w:tcPr/>
          <w:p w:rsidR="00000000" w:rsidDel="00000000" w:rsidP="00000000" w:rsidRDefault="00000000" w:rsidRPr="00000000" w14:paraId="000001A3">
            <w:pPr>
              <w:rPr/>
            </w:pPr>
            <w:r w:rsidDel="00000000" w:rsidR="00000000" w:rsidRPr="00000000">
              <w:rPr>
                <w:rtl w:val="0"/>
              </w:rPr>
              <w:t xml:space="preserve">However, natural language questioning calls for internet connection as it is the case with most other systems. </w:t>
            </w:r>
          </w:p>
          <w:p w:rsidR="00000000" w:rsidDel="00000000" w:rsidP="00000000" w:rsidRDefault="00000000" w:rsidRPr="00000000" w14:paraId="000001A4">
            <w:pPr>
              <w:rPr/>
            </w:pPr>
            <w:r w:rsidDel="00000000" w:rsidR="00000000" w:rsidRPr="00000000">
              <w:rPr>
                <w:rtl w:val="0"/>
              </w:rPr>
              <w:t xml:space="preserve">and API operations.</w:t>
            </w:r>
          </w:p>
        </w:tc>
      </w:tr>
    </w:tbl>
    <w:p w:rsidR="00000000" w:rsidDel="00000000" w:rsidP="00000000" w:rsidRDefault="00000000" w:rsidRPr="00000000" w14:paraId="000001A5">
      <w:pPr>
        <w:pStyle w:val="Heading3"/>
        <w:rPr/>
      </w:pPr>
      <w:r w:rsidDel="00000000" w:rsidR="00000000" w:rsidRPr="00000000">
        <w:rPr>
          <w:rtl w:val="0"/>
        </w:rPr>
      </w:r>
    </w:p>
    <w:p w:rsidR="00000000" w:rsidDel="00000000" w:rsidP="00000000" w:rsidRDefault="00000000" w:rsidRPr="00000000" w14:paraId="000001A6">
      <w:pPr>
        <w:rPr/>
      </w:pP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numPr>
          <w:ilvl w:val="2"/>
          <w:numId w:val="1"/>
        </w:numPr>
        <w:ind w:left="864" w:hanging="648"/>
        <w:rPr/>
      </w:pPr>
      <w:bookmarkStart w:colFirst="0" w:colLast="0" w:name="_49x2ik5" w:id="29"/>
      <w:bookmarkEnd w:id="29"/>
      <w:r w:rsidDel="00000000" w:rsidR="00000000" w:rsidRPr="00000000">
        <w:rPr>
          <w:rtl w:val="0"/>
        </w:rPr>
        <w:t xml:space="preserve">Use case Diagram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ind w:firstLine="720"/>
        <w:rPr>
          <w:b w:val="1"/>
        </w:rPr>
      </w:pPr>
      <w:r w:rsidDel="00000000" w:rsidR="00000000" w:rsidRPr="00000000">
        <w:rPr>
          <w:b w:val="1"/>
        </w:rPr>
        <w:drawing>
          <wp:inline distB="114300" distT="114300" distL="114300" distR="114300">
            <wp:extent cx="4436924" cy="3943033"/>
            <wp:effectExtent b="0" l="0" r="0" t="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436924" cy="394303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2.2.1: Use case Diagram</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3"/>
        <w:numPr>
          <w:ilvl w:val="2"/>
          <w:numId w:val="1"/>
        </w:numPr>
        <w:ind w:left="864" w:hanging="648"/>
        <w:rPr/>
      </w:pPr>
      <w:bookmarkStart w:colFirst="0" w:colLast="0" w:name="_147n2zr" w:id="31"/>
      <w:bookmarkEnd w:id="31"/>
      <w:r w:rsidDel="00000000" w:rsidR="00000000" w:rsidRPr="00000000">
        <w:rPr>
          <w:rtl w:val="0"/>
        </w:rPr>
        <w:t xml:space="preserve">Product Perspective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before="240" w:line="360" w:lineRule="auto"/>
        <w:jc w:val="both"/>
        <w:rPr>
          <w:color w:val="000000"/>
        </w:rPr>
      </w:pPr>
      <w:r w:rsidDel="00000000" w:rsidR="00000000" w:rsidRPr="00000000">
        <w:rPr>
          <w:color w:val="000000"/>
          <w:rtl w:val="0"/>
        </w:rPr>
        <w:t xml:space="preserve">It is an independent web based system for users who require extracting and analyzing certain data from PDF files. The software connects several state-of-art technologies to support product functionality, and it is intended for researchers, students, and professionals.             </w:t>
      </w:r>
    </w:p>
    <w:p w:rsidR="00000000" w:rsidDel="00000000" w:rsidP="00000000" w:rsidRDefault="00000000" w:rsidRPr="00000000" w14:paraId="000001B2">
      <w:pPr>
        <w:spacing w:before="240" w:lineRule="auto"/>
        <w:rPr>
          <w:color w:val="000000"/>
        </w:rPr>
      </w:pPr>
      <w:r w:rsidDel="00000000" w:rsidR="00000000" w:rsidRPr="00000000">
        <w:rPr>
          <w:rtl w:val="0"/>
        </w:rPr>
      </w:r>
    </w:p>
    <w:p w:rsidR="00000000" w:rsidDel="00000000" w:rsidP="00000000" w:rsidRDefault="00000000" w:rsidRPr="00000000" w14:paraId="000001B3">
      <w:pPr>
        <w:rPr>
          <w:b w:val="1"/>
          <w:color w:val="000000"/>
        </w:rPr>
      </w:pPr>
      <w:bookmarkStart w:colFirst="0" w:colLast="0" w:name="_3o7alnk" w:id="32"/>
      <w:bookmarkEnd w:id="32"/>
      <w:r w:rsidDel="00000000" w:rsidR="00000000" w:rsidRPr="00000000">
        <w:br w:type="page"/>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2.4: Product Perspective</w:t>
      </w:r>
    </w:p>
    <w:tbl>
      <w:tblPr>
        <w:tblStyle w:val="Table7"/>
        <w:tblpPr w:leftFromText="180" w:rightFromText="180" w:topFromText="0" w:bottomFromText="0" w:vertAnchor="text" w:horzAnchor="text" w:tblpX="0" w:tblpY="72"/>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6804"/>
        <w:tblGridChange w:id="0">
          <w:tblGrid>
            <w:gridCol w:w="1555"/>
            <w:gridCol w:w="6804"/>
          </w:tblGrid>
        </w:tblGridChange>
      </w:tblGrid>
      <w:tr>
        <w:trPr>
          <w:cantSplit w:val="0"/>
          <w:trHeight w:val="20" w:hRule="atLeast"/>
          <w:tblHeader w:val="0"/>
        </w:trPr>
        <w:tc>
          <w:tcPr/>
          <w:p w:rsidR="00000000" w:rsidDel="00000000" w:rsidP="00000000" w:rsidRDefault="00000000" w:rsidRPr="00000000" w14:paraId="000001B5">
            <w:pPr>
              <w:rPr>
                <w:b w:val="1"/>
              </w:rPr>
            </w:pPr>
            <w:r w:rsidDel="00000000" w:rsidR="00000000" w:rsidRPr="00000000">
              <w:rPr>
                <w:b w:val="1"/>
                <w:rtl w:val="0"/>
              </w:rPr>
              <w:t xml:space="preserve">Aspect</w:t>
            </w:r>
          </w:p>
        </w:tc>
        <w:tc>
          <w:tcPr/>
          <w:p w:rsidR="00000000" w:rsidDel="00000000" w:rsidP="00000000" w:rsidRDefault="00000000" w:rsidRPr="00000000" w14:paraId="000001B6">
            <w:pPr>
              <w:rPr>
                <w:b w:val="1"/>
              </w:rPr>
            </w:pPr>
            <w:r w:rsidDel="00000000" w:rsidR="00000000" w:rsidRPr="00000000">
              <w:rPr>
                <w:b w:val="1"/>
                <w:rtl w:val="0"/>
              </w:rPr>
              <w:t xml:space="preserve">Description</w:t>
            </w:r>
          </w:p>
        </w:tc>
      </w:tr>
      <w:tr>
        <w:trPr>
          <w:cantSplit w:val="0"/>
          <w:trHeight w:val="20" w:hRule="atLeast"/>
          <w:tblHeader w:val="0"/>
        </w:trPr>
        <w:tc>
          <w:tcPr/>
          <w:p w:rsidR="00000000" w:rsidDel="00000000" w:rsidP="00000000" w:rsidRDefault="00000000" w:rsidRPr="00000000" w14:paraId="000001B7">
            <w:pPr>
              <w:rPr>
                <w:b w:val="1"/>
              </w:rPr>
            </w:pPr>
            <w:r w:rsidDel="00000000" w:rsidR="00000000" w:rsidRPr="00000000">
              <w:rPr>
                <w:b w:val="1"/>
                <w:rtl w:val="0"/>
              </w:rPr>
              <w:t xml:space="preserve">System Dependency</w:t>
            </w:r>
          </w:p>
        </w:tc>
        <w:tc>
          <w:tcPr/>
          <w:p w:rsidR="00000000" w:rsidDel="00000000" w:rsidP="00000000" w:rsidRDefault="00000000" w:rsidRPr="00000000" w14:paraId="000001B8">
            <w:pPr>
              <w:rPr/>
            </w:pPr>
            <w:r w:rsidDel="00000000" w:rsidR="00000000" w:rsidRPr="00000000">
              <w:rPr>
                <w:rtl w:val="0"/>
              </w:rPr>
              <w:t xml:space="preserve">Requires a browser-based </w:t>
            </w:r>
          </w:p>
          <w:p w:rsidR="00000000" w:rsidDel="00000000" w:rsidP="00000000" w:rsidRDefault="00000000" w:rsidRPr="00000000" w14:paraId="000001B9">
            <w:pPr>
              <w:rPr/>
            </w:pPr>
            <w:r w:rsidDel="00000000" w:rsidR="00000000" w:rsidRPr="00000000">
              <w:rPr>
                <w:rtl w:val="0"/>
              </w:rPr>
              <w:t xml:space="preserve">internet connected frontend server and backend server</w:t>
            </w:r>
          </w:p>
        </w:tc>
      </w:tr>
      <w:tr>
        <w:trPr>
          <w:cantSplit w:val="0"/>
          <w:trHeight w:val="20" w:hRule="atLeast"/>
          <w:tblHeader w:val="0"/>
        </w:trPr>
        <w:tc>
          <w:tcPr/>
          <w:p w:rsidR="00000000" w:rsidDel="00000000" w:rsidP="00000000" w:rsidRDefault="00000000" w:rsidRPr="00000000" w14:paraId="000001BA">
            <w:pPr>
              <w:spacing w:after="240" w:before="240" w:lineRule="auto"/>
              <w:jc w:val="left"/>
              <w:rPr>
                <w:b w:val="1"/>
              </w:rPr>
            </w:pPr>
            <w:r w:rsidDel="00000000" w:rsidR="00000000" w:rsidRPr="00000000">
              <w:rPr>
                <w:b w:val="1"/>
                <w:rtl w:val="0"/>
              </w:rPr>
              <w:t xml:space="preserve">Third-Party APIs</w:t>
            </w:r>
          </w:p>
        </w:tc>
        <w:tc>
          <w:tcPr/>
          <w:p w:rsidR="00000000" w:rsidDel="00000000" w:rsidP="00000000" w:rsidRDefault="00000000" w:rsidRPr="00000000" w14:paraId="000001BB">
            <w:pPr>
              <w:rPr/>
            </w:pPr>
            <w:r w:rsidDel="00000000" w:rsidR="00000000" w:rsidRPr="00000000">
              <w:rPr>
                <w:rtl w:val="0"/>
              </w:rPr>
              <w:t xml:space="preserve">Integrated with LLM APIs of natural language query and analysis.</w:t>
            </w:r>
          </w:p>
          <w:p w:rsidR="00000000" w:rsidDel="00000000" w:rsidP="00000000" w:rsidRDefault="00000000" w:rsidRPr="00000000" w14:paraId="000001BC">
            <w:pPr>
              <w:tabs>
                <w:tab w:val="left" w:leader="none" w:pos="1704"/>
              </w:tabs>
              <w:rPr/>
            </w:pPr>
            <w:r w:rsidDel="00000000" w:rsidR="00000000" w:rsidRPr="00000000">
              <w:rPr>
                <w:rtl w:val="0"/>
              </w:rPr>
              <w:tab/>
            </w:r>
          </w:p>
        </w:tc>
      </w:tr>
      <w:tr>
        <w:trPr>
          <w:cantSplit w:val="0"/>
          <w:trHeight w:val="20" w:hRule="atLeast"/>
          <w:tblHeader w:val="0"/>
        </w:trPr>
        <w:tc>
          <w:tcPr/>
          <w:p w:rsidR="00000000" w:rsidDel="00000000" w:rsidP="00000000" w:rsidRDefault="00000000" w:rsidRPr="00000000" w14:paraId="000001BD">
            <w:pPr>
              <w:rPr>
                <w:b w:val="1"/>
              </w:rPr>
            </w:pPr>
            <w:r w:rsidDel="00000000" w:rsidR="00000000" w:rsidRPr="00000000">
              <w:rPr>
                <w:b w:val="1"/>
                <w:rtl w:val="0"/>
              </w:rPr>
              <w:t xml:space="preserve">Integration</w:t>
            </w:r>
          </w:p>
        </w:tc>
        <w:tc>
          <w:tcPr/>
          <w:p w:rsidR="00000000" w:rsidDel="00000000" w:rsidP="00000000" w:rsidRDefault="00000000" w:rsidRPr="00000000" w14:paraId="000001BE">
            <w:pPr>
              <w:rPr/>
            </w:pPr>
            <w:r w:rsidDel="00000000" w:rsidR="00000000" w:rsidRPr="00000000">
              <w:rPr>
                <w:rtl w:val="0"/>
              </w:rPr>
              <w:t xml:space="preserve">Based on Google OAuth for authentication and MongoDB for data persistence and storage.</w:t>
            </w:r>
          </w:p>
        </w:tc>
      </w:tr>
      <w:tr>
        <w:trPr>
          <w:cantSplit w:val="0"/>
          <w:trHeight w:val="20" w:hRule="atLeast"/>
          <w:tblHeader w:val="0"/>
        </w:trPr>
        <w:tc>
          <w:tcPr/>
          <w:p w:rsidR="00000000" w:rsidDel="00000000" w:rsidP="00000000" w:rsidRDefault="00000000" w:rsidRPr="00000000" w14:paraId="000001BF">
            <w:pPr>
              <w:rPr>
                <w:b w:val="1"/>
              </w:rPr>
            </w:pPr>
            <w:r w:rsidDel="00000000" w:rsidR="00000000" w:rsidRPr="00000000">
              <w:rPr>
                <w:b w:val="1"/>
                <w:rtl w:val="0"/>
              </w:rPr>
              <w:t xml:space="preserve">User Role</w:t>
            </w:r>
          </w:p>
        </w:tc>
        <w:tc>
          <w:tcPr/>
          <w:p w:rsidR="00000000" w:rsidDel="00000000" w:rsidP="00000000" w:rsidRDefault="00000000" w:rsidRPr="00000000" w14:paraId="000001C0">
            <w:pPr>
              <w:tabs>
                <w:tab w:val="left" w:leader="none" w:pos="1992"/>
              </w:tabs>
              <w:rPr/>
            </w:pPr>
            <w:r w:rsidDel="00000000" w:rsidR="00000000" w:rsidRPr="00000000">
              <w:rPr>
                <w:rtl w:val="0"/>
              </w:rPr>
              <w:t xml:space="preserve">The primary user has explicit interactions with the system for uploading files, for performing data queries,</w:t>
            </w:r>
          </w:p>
          <w:p w:rsidR="00000000" w:rsidDel="00000000" w:rsidP="00000000" w:rsidRDefault="00000000" w:rsidRPr="00000000" w14:paraId="000001C1">
            <w:pPr>
              <w:tabs>
                <w:tab w:val="left" w:leader="none" w:pos="1992"/>
              </w:tabs>
              <w:rPr/>
            </w:pPr>
            <w:r w:rsidDel="00000000" w:rsidR="00000000" w:rsidRPr="00000000">
              <w:rPr>
                <w:rtl w:val="0"/>
              </w:rPr>
            </w:r>
          </w:p>
        </w:tc>
      </w:tr>
    </w:tbl>
    <w:p w:rsidR="00000000" w:rsidDel="00000000" w:rsidP="00000000" w:rsidRDefault="00000000" w:rsidRPr="00000000" w14:paraId="000001C2">
      <w:pPr>
        <w:pStyle w:val="Heading1"/>
        <w:ind w:left="0" w:firstLine="0"/>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ins w:author="Rohaan Nadeem" w:id="0" w:date="2024-12-23T08:50:20Z"/>
        </w:rPr>
      </w:pPr>
      <w:ins w:author="Rohaan Nadeem" w:id="0" w:date="2024-12-23T08:50:20Z">
        <w:r w:rsidDel="00000000" w:rsidR="00000000" w:rsidRPr="00000000">
          <w:br w:type="page"/>
        </w:r>
        <w:r w:rsidDel="00000000" w:rsidR="00000000" w:rsidRPr="00000000">
          <w:rPr>
            <w:rtl w:val="0"/>
          </w:rPr>
        </w:r>
      </w:ins>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1"/>
        <w:numPr>
          <w:ilvl w:val="0"/>
          <w:numId w:val="1"/>
        </w:numPr>
        <w:ind w:left="3828" w:firstLine="0"/>
        <w:rPr/>
      </w:pPr>
      <w:bookmarkStart w:colFirst="0" w:colLast="0" w:name="_23ckvvd" w:id="33"/>
      <w:bookmarkEnd w:id="33"/>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numPr>
          <w:ilvl w:val="1"/>
          <w:numId w:val="1"/>
        </w:numPr>
        <w:tabs>
          <w:tab w:val="left" w:leader="none" w:pos="130"/>
        </w:tabs>
        <w:ind w:left="0" w:firstLine="0"/>
        <w:rPr/>
      </w:pPr>
      <w:bookmarkStart w:colFirst="0" w:colLast="0" w:name="_ihv636" w:id="34"/>
      <w:bookmarkEnd w:id="34"/>
      <w:r w:rsidDel="00000000" w:rsidR="00000000" w:rsidRPr="00000000">
        <w:rPr>
          <w:rtl w:val="0"/>
        </w:rPr>
        <w:t xml:space="preserve">DESIGN AND METHODOLOGY</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numPr>
          <w:ilvl w:val="2"/>
          <w:numId w:val="1"/>
        </w:numPr>
        <w:ind w:left="864" w:hanging="648"/>
        <w:rPr/>
      </w:pPr>
      <w:bookmarkStart w:colFirst="0" w:colLast="0" w:name="_32hioqz" w:id="35"/>
      <w:bookmarkEnd w:id="35"/>
      <w:r w:rsidDel="00000000" w:rsidR="00000000" w:rsidRPr="00000000">
        <w:rPr>
          <w:rtl w:val="0"/>
        </w:rPr>
        <w:t xml:space="preserve">Methodology</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spacing w:line="360" w:lineRule="auto"/>
        <w:jc w:val="both"/>
        <w:rPr/>
      </w:pPr>
      <w:r w:rsidDel="00000000" w:rsidR="00000000" w:rsidRPr="00000000">
        <w:rPr>
          <w:rtl w:val="0"/>
        </w:rPr>
        <w:t xml:space="preserve">This work is developed with an Agile-based approach with a constant feedback loop between iterations. This process is visualized in </w:t>
      </w:r>
      <w:r w:rsidDel="00000000" w:rsidR="00000000" w:rsidRPr="00000000">
        <w:rPr>
          <w:b w:val="1"/>
          <w:rtl w:val="0"/>
        </w:rPr>
        <w:t xml:space="preserve">Figure 3.3.1</w:t>
      </w:r>
      <w:r w:rsidDel="00000000" w:rsidR="00000000" w:rsidRPr="00000000">
        <w:rPr>
          <w:rtl w:val="0"/>
        </w:rPr>
        <w:t xml:space="preserve"> (Methodology). It studies also include testing and subsequent updates of a development cycle </w:t>
      </w:r>
      <w:hyperlink r:id="rId11">
        <w:r w:rsidDel="00000000" w:rsidR="00000000" w:rsidRPr="00000000">
          <w:rPr>
            <w:color w:val="0000ff"/>
            <w:sz w:val="22"/>
            <w:szCs w:val="22"/>
            <w:u w:val="single"/>
            <w:rtl w:val="0"/>
          </w:rPr>
          <w:t xml:space="preserve">[Polak &amp; Morgan, 2024]</w:t>
        </w:r>
      </w:hyperlink>
      <w:r w:rsidDel="00000000" w:rsidR="00000000" w:rsidRPr="00000000">
        <w:rPr>
          <w:sz w:val="22"/>
          <w:szCs w:val="22"/>
          <w:rtl w:val="0"/>
        </w:rPr>
        <w:t xml:space="preserve"> </w:t>
      </w:r>
      <w:r w:rsidDel="00000000" w:rsidR="00000000" w:rsidRPr="00000000">
        <w:rPr>
          <w:rtl w:val="0"/>
        </w:rPr>
        <w:t xml:space="preserve">and features it supports such as User Authentication, File uploading, and Data extraction services.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64" w:right="0" w:hanging="6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hmsyys" w:id="36"/>
      <w:bookmarkEnd w:id="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14300" distT="114300" distL="114300" distR="114300">
            <wp:extent cx="5219390" cy="2387600"/>
            <wp:effectExtent b="0" l="0" r="0" t="0"/>
            <wp:docPr id="10"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21939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1mghml" w:id="37"/>
      <w:bookmarkEnd w:id="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3.3.1: Methodology</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64" w:right="0" w:hanging="6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64" w:right="0" w:hanging="6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64" w:right="0" w:hanging="64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pStyle w:val="Heading3"/>
        <w:numPr>
          <w:ilvl w:val="2"/>
          <w:numId w:val="1"/>
        </w:numPr>
        <w:ind w:left="864" w:hanging="648"/>
        <w:rPr/>
      </w:pPr>
      <w:bookmarkStart w:colFirst="0" w:colLast="0" w:name="_2grqrue" w:id="38"/>
      <w:bookmarkEnd w:id="38"/>
      <w:r w:rsidDel="00000000" w:rsidR="00000000" w:rsidRPr="00000000">
        <w:rPr>
          <w:rtl w:val="0"/>
        </w:rPr>
        <w:t xml:space="preserve">Feature-Driven Development</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line="360" w:lineRule="auto"/>
        <w:jc w:val="both"/>
        <w:rPr/>
      </w:pPr>
      <w:r w:rsidDel="00000000" w:rsidR="00000000" w:rsidRPr="00000000">
        <w:rPr>
          <w:rtl w:val="0"/>
        </w:rPr>
        <w:t xml:space="preserve">Our chosen process model is FDD: feature based, which focuses on iteration and continuous delivery. Every one of the above features is developed and implemented as a module on its own but with the potential to interact with other modules in the LLM-Api.</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numPr>
          <w:ilvl w:val="2"/>
          <w:numId w:val="1"/>
        </w:numPr>
        <w:ind w:left="864" w:hanging="648"/>
        <w:rPr/>
      </w:pPr>
      <w:bookmarkStart w:colFirst="0" w:colLast="0" w:name="_vx1227" w:id="39"/>
      <w:bookmarkEnd w:id="39"/>
      <w:r w:rsidDel="00000000" w:rsidR="00000000" w:rsidRPr="00000000">
        <w:rPr>
          <w:rtl w:val="0"/>
        </w:rPr>
        <w:t xml:space="preserve">Tools and Techniques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Frontend: JS for interactive websites and react hence for user interface design.</w:t>
      </w:r>
    </w:p>
    <w:p w:rsidR="00000000" w:rsidDel="00000000" w:rsidP="00000000" w:rsidRDefault="00000000" w:rsidRPr="00000000" w14:paraId="000001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Express.js to manage requests, and Python to parse data from delivered requests.</w:t>
      </w:r>
    </w:p>
    <w:p w:rsidR="00000000" w:rsidDel="00000000" w:rsidP="00000000" w:rsidRDefault="00000000" w:rsidRPr="00000000" w14:paraId="000001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MongoDB to store users data and files path, chats description and users’ details.</w:t>
      </w:r>
    </w:p>
    <w:p w:rsidR="00000000" w:rsidDel="00000000" w:rsidP="00000000" w:rsidRDefault="00000000" w:rsidRPr="00000000" w14:paraId="000001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Extraction: PyMuPDF for the purpose of extracting text from PDFs.</w:t>
      </w:r>
    </w:p>
    <w:p w:rsidR="00000000" w:rsidDel="00000000" w:rsidP="00000000" w:rsidRDefault="00000000" w:rsidRPr="00000000" w14:paraId="000001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Response: Matplotlib for meta analyses.</w:t>
      </w:r>
    </w:p>
    <w:p w:rsidR="00000000" w:rsidDel="00000000" w:rsidP="00000000" w:rsidRDefault="00000000" w:rsidRPr="00000000" w14:paraId="000001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LLM API: For performing on user inputs and providing smart output in response.</w:t>
      </w:r>
      <w:r w:rsidDel="00000000" w:rsidR="00000000" w:rsidRPr="00000000">
        <w:rPr>
          <w:rtl w:val="0"/>
        </w:rPr>
      </w:r>
    </w:p>
    <w:p w:rsidR="00000000" w:rsidDel="00000000" w:rsidP="00000000" w:rsidRDefault="00000000" w:rsidRPr="00000000" w14:paraId="000001E7">
      <w:pPr>
        <w:rPr/>
      </w:pPr>
      <w:r w:rsidDel="00000000" w:rsidR="00000000" w:rsidRPr="00000000">
        <w:br w:type="page"/>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1"/>
        <w:numPr>
          <w:ilvl w:val="0"/>
          <w:numId w:val="1"/>
        </w:numPr>
        <w:ind w:left="3828" w:firstLine="0"/>
        <w:rPr/>
      </w:pPr>
      <w:bookmarkStart w:colFirst="0" w:colLast="0" w:name="_3fwokq0" w:id="40"/>
      <w:bookmarkEnd w:id="40"/>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numPr>
          <w:ilvl w:val="1"/>
          <w:numId w:val="1"/>
        </w:numPr>
        <w:tabs>
          <w:tab w:val="left" w:leader="none" w:pos="130"/>
        </w:tabs>
        <w:ind w:left="0" w:firstLine="0"/>
        <w:rPr/>
      </w:pPr>
      <w:bookmarkStart w:colFirst="0" w:colLast="0" w:name="_1v1yuxt" w:id="41"/>
      <w:bookmarkEnd w:id="41"/>
      <w:r w:rsidDel="00000000" w:rsidR="00000000" w:rsidRPr="00000000">
        <w:rPr>
          <w:rtl w:val="0"/>
        </w:rPr>
        <w:t xml:space="preserve">IMPLEMENTATION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numPr>
          <w:ilvl w:val="2"/>
          <w:numId w:val="1"/>
        </w:numPr>
        <w:ind w:left="864" w:hanging="648"/>
        <w:rPr/>
      </w:pPr>
      <w:bookmarkStart w:colFirst="0" w:colLast="0" w:name="_4f1mdlm" w:id="42"/>
      <w:bookmarkEnd w:id="42"/>
      <w:r w:rsidDel="00000000" w:rsidR="00000000" w:rsidRPr="00000000">
        <w:rPr>
          <w:rtl w:val="0"/>
        </w:rPr>
        <w:t xml:space="preserve">Introduction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pacing w:line="360" w:lineRule="auto"/>
        <w:ind w:left="284" w:firstLine="0"/>
        <w:jc w:val="both"/>
        <w:rPr/>
      </w:pPr>
      <w:r w:rsidDel="00000000" w:rsidR="00000000" w:rsidRPr="00000000">
        <w:rPr>
          <w:rtl w:val="0"/>
        </w:rPr>
        <w:t xml:space="preserve">The subject of the project is construction of the system for file management and interaction at all levels. Video users can upload files, post questions related to the files and get answers with the help of artificial intelligence.</w:t>
      </w:r>
    </w:p>
    <w:p w:rsidR="00000000" w:rsidDel="00000000" w:rsidP="00000000" w:rsidRDefault="00000000" w:rsidRPr="00000000" w14:paraId="000001F5">
      <w:pPr>
        <w:ind w:left="284" w:firstLine="0"/>
        <w:rPr/>
      </w:pPr>
      <w:r w:rsidDel="00000000" w:rsidR="00000000" w:rsidRPr="00000000">
        <w:rPr>
          <w:rtl w:val="0"/>
        </w:rPr>
      </w:r>
    </w:p>
    <w:p w:rsidR="00000000" w:rsidDel="00000000" w:rsidP="00000000" w:rsidRDefault="00000000" w:rsidRPr="00000000" w14:paraId="000001F6">
      <w:pPr>
        <w:ind w:left="284" w:firstLine="0"/>
        <w:rPr/>
      </w:pPr>
      <w:r w:rsidDel="00000000" w:rsidR="00000000" w:rsidRPr="00000000">
        <w:rPr>
          <w:rtl w:val="0"/>
        </w:rPr>
      </w:r>
    </w:p>
    <w:p w:rsidR="00000000" w:rsidDel="00000000" w:rsidP="00000000" w:rsidRDefault="00000000" w:rsidRPr="00000000" w14:paraId="000001F7">
      <w:pPr>
        <w:ind w:left="284" w:firstLine="0"/>
        <w:rPr/>
      </w:pPr>
      <w:r w:rsidDel="00000000" w:rsidR="00000000" w:rsidRPr="00000000">
        <w:rPr>
          <w:rtl w:val="0"/>
        </w:rPr>
      </w:r>
    </w:p>
    <w:p w:rsidR="00000000" w:rsidDel="00000000" w:rsidP="00000000" w:rsidRDefault="00000000" w:rsidRPr="00000000" w14:paraId="000001F8">
      <w:pPr>
        <w:pStyle w:val="Heading3"/>
        <w:numPr>
          <w:ilvl w:val="2"/>
          <w:numId w:val="1"/>
        </w:numPr>
        <w:ind w:left="864" w:hanging="648"/>
        <w:rPr/>
      </w:pPr>
      <w:bookmarkStart w:colFirst="0" w:colLast="0" w:name="_2u6wntf" w:id="43"/>
      <w:bookmarkEnd w:id="43"/>
      <w:r w:rsidDel="00000000" w:rsidR="00000000" w:rsidRPr="00000000">
        <w:rPr>
          <w:rtl w:val="0"/>
        </w:rPr>
        <w:t xml:space="preserve">Story Board</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numPr>
          <w:ilvl w:val="0"/>
          <w:numId w:val="5"/>
        </w:numPr>
        <w:pBdr>
          <w:top w:space="0" w:sz="0" w:val="nil"/>
          <w:left w:space="0" w:sz="0" w:val="nil"/>
          <w:bottom w:space="0" w:sz="0" w:val="nil"/>
          <w:right w:space="0" w:sz="0" w:val="nil"/>
          <w:between w:space="0" w:sz="0" w:val="nil"/>
        </w:pBdr>
        <w:spacing w:line="360" w:lineRule="auto"/>
        <w:ind w:left="717" w:hanging="360"/>
        <w:jc w:val="both"/>
        <w:rPr>
          <w:color w:val="000000"/>
        </w:rPr>
      </w:pPr>
      <w:r w:rsidDel="00000000" w:rsidR="00000000" w:rsidRPr="00000000">
        <w:rPr>
          <w:color w:val="000000"/>
          <w:rtl w:val="0"/>
        </w:rPr>
        <w:t xml:space="preserve">The dashboard layout, featuring the project title, sidebar, and links, is depicted in </w:t>
      </w:r>
      <w:r w:rsidDel="00000000" w:rsidR="00000000" w:rsidRPr="00000000">
        <w:rPr>
          <w:b w:val="1"/>
          <w:color w:val="000000"/>
          <w:rtl w:val="0"/>
        </w:rPr>
        <w:t xml:space="preserve">Figure 5.1</w:t>
      </w:r>
      <w:r w:rsidDel="00000000" w:rsidR="00000000" w:rsidRPr="00000000">
        <w:rPr>
          <w:color w:val="000000"/>
          <w:rtl w:val="0"/>
        </w:rPr>
        <w:t xml:space="preserve"> (Project Title with Sidebar).</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1FC">
      <w:pPr>
        <w:numPr>
          <w:ilvl w:val="0"/>
          <w:numId w:val="5"/>
        </w:numPr>
        <w:pBdr>
          <w:top w:space="0" w:sz="0" w:val="nil"/>
          <w:left w:space="0" w:sz="0" w:val="nil"/>
          <w:bottom w:space="0" w:sz="0" w:val="nil"/>
          <w:right w:space="0" w:sz="0" w:val="nil"/>
          <w:between w:space="0" w:sz="0" w:val="nil"/>
        </w:pBdr>
        <w:spacing w:line="360" w:lineRule="auto"/>
        <w:ind w:left="717" w:hanging="360"/>
        <w:jc w:val="both"/>
        <w:rPr>
          <w:color w:val="000000"/>
        </w:rPr>
      </w:pPr>
      <w:r w:rsidDel="00000000" w:rsidR="00000000" w:rsidRPr="00000000">
        <w:rPr>
          <w:color w:val="000000"/>
          <w:rtl w:val="0"/>
        </w:rPr>
        <w:t xml:space="preserve">Login/Signup: The user then gets to select registration or login.</w:t>
      </w:r>
    </w:p>
    <w:p w:rsidR="00000000" w:rsidDel="00000000" w:rsidP="00000000" w:rsidRDefault="00000000" w:rsidRPr="00000000" w14:paraId="000001FD">
      <w:pPr>
        <w:numPr>
          <w:ilvl w:val="0"/>
          <w:numId w:val="5"/>
        </w:numPr>
        <w:pBdr>
          <w:top w:space="0" w:sz="0" w:val="nil"/>
          <w:left w:space="0" w:sz="0" w:val="nil"/>
          <w:bottom w:space="0" w:sz="0" w:val="nil"/>
          <w:right w:space="0" w:sz="0" w:val="nil"/>
          <w:between w:space="0" w:sz="0" w:val="nil"/>
        </w:pBdr>
        <w:spacing w:line="360" w:lineRule="auto"/>
        <w:ind w:left="717" w:hanging="360"/>
        <w:jc w:val="both"/>
        <w:rPr>
          <w:color w:val="000000"/>
        </w:rPr>
      </w:pPr>
      <w:r w:rsidDel="00000000" w:rsidR="00000000" w:rsidRPr="00000000">
        <w:rPr>
          <w:color w:val="000000"/>
          <w:rtl w:val="0"/>
        </w:rPr>
        <w:t xml:space="preserve">File Upload: User are lead to pause /upload PDF files.</w:t>
      </w:r>
    </w:p>
    <w:p w:rsidR="00000000" w:rsidDel="00000000" w:rsidP="00000000" w:rsidRDefault="00000000" w:rsidRPr="00000000" w14:paraId="000001FE">
      <w:pPr>
        <w:numPr>
          <w:ilvl w:val="0"/>
          <w:numId w:val="5"/>
        </w:numPr>
        <w:pBdr>
          <w:top w:space="0" w:sz="0" w:val="nil"/>
          <w:left w:space="0" w:sz="0" w:val="nil"/>
          <w:bottom w:space="0" w:sz="0" w:val="nil"/>
          <w:right w:space="0" w:sz="0" w:val="nil"/>
          <w:between w:space="0" w:sz="0" w:val="nil"/>
        </w:pBdr>
        <w:spacing w:line="360" w:lineRule="auto"/>
        <w:ind w:left="717" w:hanging="360"/>
        <w:jc w:val="both"/>
        <w:rPr>
          <w:color w:val="000000"/>
        </w:rPr>
      </w:pPr>
      <w:r w:rsidDel="00000000" w:rsidR="00000000" w:rsidRPr="00000000">
        <w:rPr>
          <w:color w:val="000000"/>
          <w:rtl w:val="0"/>
        </w:rPr>
        <w:t xml:space="preserve">Chat Interface: Once the document is uploaded, a user is redirected to a chat interface in which he or she can ask a PDF content.</w:t>
      </w:r>
    </w:p>
    <w:p w:rsidR="00000000" w:rsidDel="00000000" w:rsidP="00000000" w:rsidRDefault="00000000" w:rsidRPr="00000000" w14:paraId="000001FF">
      <w:pPr>
        <w:numPr>
          <w:ilvl w:val="0"/>
          <w:numId w:val="5"/>
        </w:numPr>
        <w:pBdr>
          <w:top w:space="0" w:sz="0" w:val="nil"/>
          <w:left w:space="0" w:sz="0" w:val="nil"/>
          <w:bottom w:space="0" w:sz="0" w:val="nil"/>
          <w:right w:space="0" w:sz="0" w:val="nil"/>
          <w:between w:space="0" w:sz="0" w:val="nil"/>
        </w:pBdr>
        <w:spacing w:line="360" w:lineRule="auto"/>
        <w:ind w:left="717" w:hanging="360"/>
        <w:jc w:val="both"/>
        <w:rPr>
          <w:color w:val="000000"/>
        </w:rPr>
      </w:pPr>
      <w:r w:rsidDel="00000000" w:rsidR="00000000" w:rsidRPr="00000000">
        <w:rPr>
          <w:color w:val="000000"/>
          <w:rtl w:val="0"/>
        </w:rPr>
        <w:t xml:space="preserve">Response Generation: An LLM delivers the text extraction as well as the processed output of the query.</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bookmarkStart w:colFirst="0" w:colLast="0" w:name="_19c6y18" w:id="44"/>
      <w:bookmarkEnd w:id="44"/>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3"/>
        <w:numPr>
          <w:ilvl w:val="2"/>
          <w:numId w:val="1"/>
        </w:numPr>
        <w:ind w:left="864" w:hanging="648"/>
        <w:rPr/>
      </w:pPr>
      <w:bookmarkStart w:colFirst="0" w:colLast="0" w:name="_3tbugp1" w:id="45"/>
      <w:bookmarkEnd w:id="45"/>
      <w:r w:rsidDel="00000000" w:rsidR="00000000" w:rsidRPr="00000000">
        <w:rPr>
          <w:rtl w:val="0"/>
        </w:rPr>
        <w:t xml:space="preserve">System Design</w:t>
      </w:r>
    </w:p>
    <w:p w:rsidR="00000000" w:rsidDel="00000000" w:rsidP="00000000" w:rsidRDefault="00000000" w:rsidRPr="00000000" w14:paraId="00000205">
      <w:pPr>
        <w:rPr/>
      </w:pPr>
      <w:bookmarkStart w:colFirst="0" w:colLast="0" w:name="_28h4qwu" w:id="46"/>
      <w:bookmarkEnd w:id="46"/>
      <w:r w:rsidDel="00000000" w:rsidR="00000000" w:rsidRPr="00000000">
        <w:rPr>
          <w:rtl w:val="0"/>
        </w:rPr>
      </w:r>
    </w:p>
    <w:p w:rsidR="00000000" w:rsidDel="00000000" w:rsidP="00000000" w:rsidRDefault="00000000" w:rsidRPr="00000000" w14:paraId="00000206">
      <w:pPr>
        <w:spacing w:line="360" w:lineRule="auto"/>
        <w:jc w:val="both"/>
        <w:rPr/>
      </w:pPr>
      <w:r w:rsidDel="00000000" w:rsidR="00000000" w:rsidRPr="00000000">
        <w:rPr>
          <w:rtl w:val="0"/>
        </w:rPr>
        <w:t xml:space="preserve">The system consists of the following modules:</w:t>
      </w:r>
    </w:p>
    <w:p w:rsidR="00000000" w:rsidDel="00000000" w:rsidP="00000000" w:rsidRDefault="00000000" w:rsidRPr="00000000" w14:paraId="00000207">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Authentication: employs a secure procedure to create accounts and to allow users, to sign in.</w:t>
      </w:r>
    </w:p>
    <w:p w:rsidR="00000000" w:rsidDel="00000000" w:rsidP="00000000" w:rsidRDefault="00000000" w:rsidRPr="00000000" w14:paraId="00000208">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File Upload and Storage: Files are stored on the server and when a user uploads something the information is placed in the MongoDB database information such as the files path, details on chats between users and more.</w:t>
      </w:r>
    </w:p>
    <w:p w:rsidR="00000000" w:rsidDel="00000000" w:rsidP="00000000" w:rsidRDefault="00000000" w:rsidRPr="00000000" w14:paraId="00000209">
      <w:pPr>
        <w:numPr>
          <w:ilvl w:val="0"/>
          <w:numId w:val="6"/>
        </w:numPr>
        <w:pBdr>
          <w:top w:space="0" w:sz="0" w:val="nil"/>
          <w:left w:space="0" w:sz="0" w:val="nil"/>
          <w:bottom w:space="0" w:sz="0" w:val="nil"/>
          <w:right w:space="0" w:sz="0" w:val="nil"/>
          <w:between w:space="0" w:sz="0" w:val="nil"/>
        </w:pBdr>
        <w:spacing w:line="360" w:lineRule="auto"/>
        <w:ind w:left="720" w:hanging="360"/>
        <w:rPr>
          <w:color w:val="000000"/>
        </w:rPr>
      </w:pPr>
      <w:r w:rsidDel="00000000" w:rsidR="00000000" w:rsidRPr="00000000">
        <w:rPr>
          <w:color w:val="000000"/>
          <w:rtl w:val="0"/>
        </w:rPr>
        <w:t xml:space="preserve">Users can upload PDFs, as demonstrated in </w:t>
      </w:r>
      <w:r w:rsidDel="00000000" w:rsidR="00000000" w:rsidRPr="00000000">
        <w:rPr>
          <w:b w:val="1"/>
          <w:color w:val="000000"/>
          <w:rtl w:val="0"/>
        </w:rPr>
        <w:t xml:space="preserve">Figure 5.7</w:t>
      </w:r>
      <w:r w:rsidDel="00000000" w:rsidR="00000000" w:rsidRPr="00000000">
        <w:rPr>
          <w:color w:val="000000"/>
          <w:rtl w:val="0"/>
        </w:rPr>
        <w:t xml:space="preserve"> </w:t>
      </w:r>
      <w:hyperlink r:id="rId13">
        <w:r w:rsidDel="00000000" w:rsidR="00000000" w:rsidRPr="00000000">
          <w:rPr>
            <w:color w:val="0000ff"/>
            <w:u w:val="single"/>
            <w:rtl w:val="0"/>
          </w:rPr>
          <w:t xml:space="preserve">[Tiedemann, 2014]</w:t>
        </w:r>
      </w:hyperlink>
      <w:r w:rsidDel="00000000" w:rsidR="00000000" w:rsidRPr="00000000">
        <w:rPr>
          <w:color w:val="000000"/>
          <w:rtl w:val="0"/>
        </w:rPr>
        <w:t xml:space="preserve"> (PDF Upload Page). Multiple PDFs can be uploaded with file details, as shown in </w:t>
      </w:r>
      <w:r w:rsidDel="00000000" w:rsidR="00000000" w:rsidRPr="00000000">
        <w:rPr>
          <w:b w:val="1"/>
          <w:color w:val="000000"/>
          <w:rtl w:val="0"/>
        </w:rPr>
        <w:t xml:space="preserve">Figure 5.9</w:t>
      </w:r>
      <w:r w:rsidDel="00000000" w:rsidR="00000000" w:rsidRPr="00000000">
        <w:rPr>
          <w:color w:val="000000"/>
          <w:rtl w:val="0"/>
        </w:rPr>
        <w:t xml:space="preserve"> and </w:t>
      </w:r>
      <w:r w:rsidDel="00000000" w:rsidR="00000000" w:rsidRPr="00000000">
        <w:rPr>
          <w:b w:val="1"/>
          <w:color w:val="000000"/>
          <w:rtl w:val="0"/>
        </w:rPr>
        <w:t xml:space="preserve">Figure 5.10</w:t>
      </w:r>
      <w:r w:rsidDel="00000000" w:rsidR="00000000" w:rsidRPr="00000000">
        <w:rPr>
          <w:color w:val="000000"/>
          <w:rtl w:val="0"/>
        </w:rPr>
        <w:t xml:space="preserve">.</w:t>
      </w:r>
    </w:p>
    <w:p w:rsidR="00000000" w:rsidDel="00000000" w:rsidP="00000000" w:rsidRDefault="00000000" w:rsidRPr="00000000" w14:paraId="0000020A">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Text Extraction: As it will be shown, PyMuPDF makes an extraction of text out of the uploaded files.</w:t>
      </w:r>
    </w:p>
    <w:p w:rsidR="00000000" w:rsidDel="00000000" w:rsidP="00000000" w:rsidRDefault="00000000" w:rsidRPr="00000000" w14:paraId="0000020B">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Graphical Response: Matplotlib for meta analyses.</w:t>
      </w:r>
    </w:p>
    <w:p w:rsidR="00000000" w:rsidDel="00000000" w:rsidP="00000000" w:rsidRDefault="00000000" w:rsidRPr="00000000" w14:paraId="0000020C">
      <w:pPr>
        <w:numPr>
          <w:ilvl w:val="0"/>
          <w:numId w:val="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Query Processing: The LLM API is utilized to recognize a user query which is identified from the scraped text.</w:t>
      </w:r>
    </w:p>
    <w:p w:rsidR="00000000" w:rsidDel="00000000" w:rsidP="00000000" w:rsidRDefault="00000000" w:rsidRPr="00000000" w14:paraId="000002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0" w:line="278.0000000000000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interaction between different system components, including user authentication, file uploads, and text extraction, is represented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(Sequence Diagram).</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numPr>
          <w:ilvl w:val="2"/>
          <w:numId w:val="1"/>
        </w:numPr>
        <w:ind w:left="864" w:hanging="648"/>
        <w:rPr/>
      </w:pPr>
      <w:bookmarkStart w:colFirst="0" w:colLast="0" w:name="_nmf14n" w:id="47"/>
      <w:bookmarkEnd w:id="47"/>
      <w:r w:rsidDel="00000000" w:rsidR="00000000" w:rsidRPr="00000000">
        <w:rPr>
          <w:rtl w:val="0"/>
        </w:rPr>
        <w:t xml:space="preserve">Sequence Diagram</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21605" cy="2938145"/>
            <wp:effectExtent b="0" l="0" r="0" t="0"/>
            <wp:docPr descr="A diagram of a program&#10;&#10;Description automatically generated" id="9" name="image7.jpg"/>
            <a:graphic>
              <a:graphicData uri="http://schemas.openxmlformats.org/drawingml/2006/picture">
                <pic:pic>
                  <pic:nvPicPr>
                    <pic:cNvPr descr="A diagram of a program&#10;&#10;Description automatically generated" id="0" name="image7.jpg"/>
                    <pic:cNvPicPr preferRelativeResize="0"/>
                  </pic:nvPicPr>
                  <pic:blipFill>
                    <a:blip r:embed="rId14"/>
                    <a:srcRect b="0" l="0" r="0" t="0"/>
                    <a:stretch>
                      <a:fillRect/>
                    </a:stretch>
                  </pic:blipFill>
                  <pic:spPr>
                    <a:xfrm>
                      <a:off x="0" y="0"/>
                      <a:ext cx="5221605"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4.1: Sequence Diagram</w:t>
      </w:r>
    </w:p>
    <w:p w:rsidR="00000000" w:rsidDel="00000000" w:rsidP="00000000" w:rsidRDefault="00000000" w:rsidRPr="00000000" w14:paraId="00000213">
      <w:pPr>
        <w:pStyle w:val="Heading1"/>
        <w:numPr>
          <w:ilvl w:val="0"/>
          <w:numId w:val="1"/>
        </w:numPr>
        <w:ind w:left="3828" w:firstLine="0"/>
        <w:rPr/>
      </w:pPr>
      <w:bookmarkStart w:colFirst="0" w:colLast="0" w:name="_1mrcu09" w:id="49"/>
      <w:bookmarkEnd w:id="49"/>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numPr>
          <w:ilvl w:val="1"/>
          <w:numId w:val="1"/>
        </w:numPr>
        <w:tabs>
          <w:tab w:val="left" w:leader="none" w:pos="130"/>
        </w:tabs>
        <w:ind w:left="0" w:firstLine="0"/>
        <w:rPr/>
      </w:pPr>
      <w:bookmarkStart w:colFirst="0" w:colLast="0" w:name="_46r0co2" w:id="50"/>
      <w:bookmarkEnd w:id="50"/>
      <w:r w:rsidDel="00000000" w:rsidR="00000000" w:rsidRPr="00000000">
        <w:rPr>
          <w:rtl w:val="0"/>
        </w:rPr>
        <w:t xml:space="preserve">RESULTS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3"/>
        <w:numPr>
          <w:ilvl w:val="2"/>
          <w:numId w:val="1"/>
        </w:numPr>
        <w:ind w:left="864" w:hanging="648"/>
        <w:rPr/>
      </w:pPr>
      <w:bookmarkStart w:colFirst="0" w:colLast="0" w:name="_2lwamvv" w:id="51"/>
      <w:bookmarkEnd w:id="51"/>
      <w:r w:rsidDel="00000000" w:rsidR="00000000" w:rsidRPr="00000000">
        <w:rPr>
          <w:rtl w:val="0"/>
        </w:rPr>
        <w:t xml:space="preserve">Dashboard Page</w:t>
      </w:r>
    </w:p>
    <w:p w:rsidR="00000000" w:rsidDel="00000000" w:rsidP="00000000" w:rsidRDefault="00000000" w:rsidRPr="00000000" w14:paraId="0000021C">
      <w:pPr>
        <w:spacing w:line="360" w:lineRule="auto"/>
        <w:jc w:val="both"/>
        <w:rPr/>
      </w:pPr>
      <w:r w:rsidDel="00000000" w:rsidR="00000000" w:rsidRPr="00000000">
        <w:rPr>
          <w:rtl w:val="0"/>
        </w:rPr>
      </w:r>
    </w:p>
    <w:p w:rsidR="00000000" w:rsidDel="00000000" w:rsidP="00000000" w:rsidRDefault="00000000" w:rsidRPr="00000000" w14:paraId="0000021D">
      <w:pPr>
        <w:spacing w:line="360" w:lineRule="auto"/>
        <w:jc w:val="both"/>
        <w:rPr/>
      </w:pPr>
      <w:r w:rsidDel="00000000" w:rsidR="00000000" w:rsidRPr="00000000">
        <w:rPr>
          <w:rtl w:val="0"/>
        </w:rPr>
        <w:t xml:space="preserve">The sidebar, therefore, is not extendable as it is not scrollable – the only action one can take on it is to expand them or reduce them. On the Dashboard page the project information is proposed in the left panel whereas the personal information of the team members is available in the right panel of the page. The dashboard design, with the sidebar and personal information panel, is illustrated in </w:t>
      </w:r>
      <w:r w:rsidDel="00000000" w:rsidR="00000000" w:rsidRPr="00000000">
        <w:rPr>
          <w:b w:val="1"/>
          <w:rtl w:val="0"/>
        </w:rPr>
        <w:t xml:space="preserve">Figure 5.1</w:t>
      </w:r>
      <w:r w:rsidDel="00000000" w:rsidR="00000000" w:rsidRPr="00000000">
        <w:rPr>
          <w:rtl w:val="0"/>
        </w:rPr>
        <w:t xml:space="preserve">.</w:t>
      </w:r>
      <w:hyperlink r:id="rId15">
        <w:r w:rsidDel="00000000" w:rsidR="00000000" w:rsidRPr="00000000">
          <w:rPr>
            <w:color w:val="0000ff"/>
            <w:u w:val="single"/>
            <w:rtl w:val="0"/>
          </w:rPr>
          <w:t xml:space="preserve">[Goel et al., 2023]</w:t>
        </w:r>
      </w:hyperlink>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Heading4"/>
        <w:numPr>
          <w:ilvl w:val="3"/>
          <w:numId w:val="1"/>
        </w:numPr>
        <w:ind w:left="851" w:hanging="851"/>
        <w:rPr/>
      </w:pPr>
      <w:bookmarkStart w:colFirst="0" w:colLast="0" w:name="_111kx3o" w:id="52"/>
      <w:bookmarkEnd w:id="52"/>
      <w:r w:rsidDel="00000000" w:rsidR="00000000" w:rsidRPr="00000000">
        <w:rPr>
          <w:rtl w:val="0"/>
        </w:rPr>
        <w:t xml:space="preserve">Methodology Diagram</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0" distT="0" distL="0" distR="0">
            <wp:extent cx="5221605" cy="2936875"/>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l18frh" w:id="53"/>
      <w:bookmarkEnd w:id="5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 Project Title with Sidebar Featuring Logo and Links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4"/>
        <w:numPr>
          <w:ilvl w:val="3"/>
          <w:numId w:val="1"/>
        </w:numPr>
        <w:ind w:left="851" w:hanging="851"/>
        <w:rPr/>
      </w:pPr>
      <w:bookmarkStart w:colFirst="0" w:colLast="0" w:name="_206ipza" w:id="54"/>
      <w:bookmarkEnd w:id="54"/>
      <w:r w:rsidDel="00000000" w:rsidR="00000000" w:rsidRPr="00000000">
        <w:rPr>
          <w:rtl w:val="0"/>
        </w:rPr>
        <w:t xml:space="preserve"> About project</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   </w:t>
      </w:r>
      <w:r w:rsidDel="00000000" w:rsidR="00000000" w:rsidRPr="00000000">
        <w:rPr/>
        <w:drawing>
          <wp:inline distB="0" distT="0" distL="0" distR="0">
            <wp:extent cx="5221605" cy="2936875"/>
            <wp:effectExtent b="0" l="0" r="0" t="0"/>
            <wp:docPr descr="A screenshot of a computer&#10;&#10;Description automatically generated" id="11" name="image5.png"/>
            <a:graphic>
              <a:graphicData uri="http://schemas.openxmlformats.org/drawingml/2006/picture">
                <pic:pic>
                  <pic:nvPicPr>
                    <pic:cNvPr descr="A screenshot of a computer&#10;&#10;Description automatically generated" id="0" name="image5.png"/>
                    <pic:cNvPicPr preferRelativeResize="0"/>
                  </pic:nvPicPr>
                  <pic:blipFill>
                    <a:blip r:embed="rId17"/>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5.2: Project Overview</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4"/>
        <w:numPr>
          <w:ilvl w:val="3"/>
          <w:numId w:val="1"/>
        </w:numPr>
        <w:ind w:left="851" w:hanging="851"/>
        <w:rPr/>
      </w:pPr>
      <w:bookmarkStart w:colFirst="0" w:colLast="0" w:name="_2zbgiuw" w:id="56"/>
      <w:bookmarkEnd w:id="56"/>
      <w:r w:rsidDel="00000000" w:rsidR="00000000" w:rsidRPr="00000000">
        <w:rPr>
          <w:rtl w:val="0"/>
        </w:rPr>
        <w:t xml:space="preserve">   Project Workflow and Implementation Steps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0" distT="0" distL="0" distR="0">
            <wp:extent cx="5221605" cy="2936875"/>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5.3: Project Workflow and Steps</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33">
      <w:pPr>
        <w:pStyle w:val="Heading3"/>
        <w:numPr>
          <w:ilvl w:val="2"/>
          <w:numId w:val="1"/>
        </w:numPr>
        <w:ind w:left="864" w:hanging="648"/>
        <w:rPr/>
      </w:pPr>
      <w:bookmarkStart w:colFirst="0" w:colLast="0" w:name="_3ygebqi" w:id="58"/>
      <w:bookmarkEnd w:id="58"/>
      <w:r w:rsidDel="00000000" w:rsidR="00000000" w:rsidRPr="00000000">
        <w:rPr>
          <w:rtl w:val="0"/>
        </w:rPr>
        <w:t xml:space="preserve">Auth Page:-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pacing w:line="360" w:lineRule="auto"/>
        <w:jc w:val="both"/>
        <w:rPr/>
      </w:pPr>
      <w:r w:rsidDel="00000000" w:rsidR="00000000" w:rsidRPr="00000000">
        <w:rPr>
          <w:rtl w:val="0"/>
        </w:rPr>
        <w:t xml:space="preserve">In case user is not logged in then, auth page can be open. The user authentication flow, including Google sign-in, is depicted in </w:t>
      </w:r>
      <w:r w:rsidDel="00000000" w:rsidR="00000000" w:rsidRPr="00000000">
        <w:rPr>
          <w:b w:val="1"/>
          <w:rtl w:val="0"/>
        </w:rPr>
        <w:t xml:space="preserve">Figure 5.4</w:t>
      </w:r>
      <w:r w:rsidDel="00000000" w:rsidR="00000000" w:rsidRPr="00000000">
        <w:rPr>
          <w:rtl w:val="0"/>
        </w:rPr>
        <w:t xml:space="preserve"> (Sign-up Flow) and </w:t>
      </w:r>
      <w:r w:rsidDel="00000000" w:rsidR="00000000" w:rsidRPr="00000000">
        <w:rPr>
          <w:b w:val="1"/>
          <w:rtl w:val="0"/>
        </w:rPr>
        <w:t xml:space="preserve">Figure 5.5</w:t>
      </w:r>
      <w:r w:rsidDel="00000000" w:rsidR="00000000" w:rsidRPr="00000000">
        <w:rPr>
          <w:rtl w:val="0"/>
        </w:rPr>
        <w:t xml:space="preserve"> (Login Form).</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0" distT="0" distL="0" distR="0">
            <wp:extent cx="5221605" cy="2936875"/>
            <wp:effectExtent b="0" l="0" r="0" t="0"/>
            <wp:docPr descr="A screenshot of a login form&#10;&#10;Description automatically generated" id="13" name="image11.png"/>
            <a:graphic>
              <a:graphicData uri="http://schemas.openxmlformats.org/drawingml/2006/picture">
                <pic:pic>
                  <pic:nvPicPr>
                    <pic:cNvPr descr="A screenshot of a login form&#10;&#10;Description automatically generated" id="0" name="image11.png"/>
                    <pic:cNvPicPr preferRelativeResize="0"/>
                  </pic:nvPicPr>
                  <pic:blipFill>
                    <a:blip r:embed="rId19"/>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dlolyb" w:id="59"/>
      <w:bookmarkEnd w:id="5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5.4: Sign-up Flow with Google Login Option</w:t>
      </w:r>
    </w:p>
    <w:p w:rsidR="00000000" w:rsidDel="00000000" w:rsidP="00000000" w:rsidRDefault="00000000" w:rsidRPr="00000000" w14:paraId="00000239">
      <w:pPr>
        <w:jc w:val="center"/>
        <w:rPr/>
      </w:pPr>
      <w:r w:rsidDel="00000000" w:rsidR="00000000" w:rsidRPr="00000000">
        <w:rPr>
          <w:rtl w:val="0"/>
        </w:rPr>
      </w:r>
    </w:p>
    <w:p w:rsidR="00000000" w:rsidDel="00000000" w:rsidP="00000000" w:rsidRDefault="00000000" w:rsidRPr="00000000" w14:paraId="0000023A">
      <w:pPr>
        <w:jc w:val="center"/>
        <w:rPr/>
      </w:pPr>
      <w:r w:rsidDel="00000000" w:rsidR="00000000" w:rsidRPr="00000000">
        <w:rPr/>
        <w:drawing>
          <wp:inline distB="0" distT="0" distL="0" distR="0">
            <wp:extent cx="5221605" cy="2936875"/>
            <wp:effectExtent b="0" l="0" r="0" t="0"/>
            <wp:docPr id="1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sqyw64" w:id="60"/>
      <w:bookmarkEnd w:id="6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5.5: Login Form with Google Login Option</w:t>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0" distT="0" distL="0" distR="0">
            <wp:extent cx="5221605" cy="2936875"/>
            <wp:effectExtent b="0" l="0" r="0" t="0"/>
            <wp:docPr descr="A screenshot of a computer&#10;&#10;Description automatically generated" id="15" name="image14.png"/>
            <a:graphic>
              <a:graphicData uri="http://schemas.openxmlformats.org/drawingml/2006/picture">
                <pic:pic>
                  <pic:nvPicPr>
                    <pic:cNvPr descr="A screenshot of a computer&#10;&#10;Description automatically generated" id="0" name="image14.png"/>
                    <pic:cNvPicPr preferRelativeResize="0"/>
                  </pic:nvPicPr>
                  <pic:blipFill>
                    <a:blip r:embed="rId21"/>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cqmetx" w:id="61"/>
      <w:bookmarkEnd w:id="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5.6: Google Login Account Selection</w:t>
      </w:r>
    </w:p>
    <w:p w:rsidR="00000000" w:rsidDel="00000000" w:rsidP="00000000" w:rsidRDefault="00000000" w:rsidRPr="00000000" w14:paraId="0000023F">
      <w:pPr>
        <w:jc w:val="cente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numPr>
          <w:ilvl w:val="2"/>
          <w:numId w:val="1"/>
        </w:numPr>
        <w:ind w:left="864" w:hanging="648"/>
        <w:rPr/>
      </w:pPr>
      <w:bookmarkStart w:colFirst="0" w:colLast="0" w:name="_1rvwp1q" w:id="62"/>
      <w:bookmarkEnd w:id="62"/>
      <w:r w:rsidDel="00000000" w:rsidR="00000000" w:rsidRPr="00000000">
        <w:rPr>
          <w:rtl w:val="0"/>
        </w:rPr>
        <w:t xml:space="preserve"> Upload Page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spacing w:line="360" w:lineRule="auto"/>
        <w:rPr/>
      </w:pPr>
      <w:r w:rsidDel="00000000" w:rsidR="00000000" w:rsidRPr="00000000">
        <w:rPr>
          <w:rtl w:val="0"/>
        </w:rPr>
        <w:t xml:space="preserve">User can upload or drag pdf files over here if user is loggedin with google than its google image will be placed in the side bar and its detail (name and email). The interface for uploading PDFs and managing uploaded files is detailed in </w:t>
      </w:r>
      <w:r w:rsidDel="00000000" w:rsidR="00000000" w:rsidRPr="00000000">
        <w:rPr>
          <w:b w:val="1"/>
          <w:rtl w:val="0"/>
        </w:rPr>
        <w:t xml:space="preserve">Figures 5.7, 5.9, and 5.10</w:t>
      </w:r>
      <w:r w:rsidDel="00000000" w:rsidR="00000000" w:rsidRPr="00000000">
        <w:rPr>
          <w:rtl w:val="0"/>
        </w:rPr>
        <w:t xml:space="preserv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0" distT="0" distL="0" distR="0">
            <wp:extent cx="5221605" cy="2936875"/>
            <wp:effectExtent b="0" l="0" r="0" t="0"/>
            <wp:docPr descr="A screenshot of a computer&#10;&#10;Description automatically generated" id="16" name="image6.png"/>
            <a:graphic>
              <a:graphicData uri="http://schemas.openxmlformats.org/drawingml/2006/picture">
                <pic:pic>
                  <pic:nvPicPr>
                    <pic:cNvPr descr="A screenshot of a computer&#10;&#10;Description automatically generated" id="0" name="image6.png"/>
                    <pic:cNvPicPr preferRelativeResize="0"/>
                  </pic:nvPicPr>
                  <pic:blipFill>
                    <a:blip r:embed="rId22"/>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bvk7pj" w:id="63"/>
      <w:bookmarkEnd w:id="6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5.7: PDF Upload Page and google user in Sidebar</w:t>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drawing>
          <wp:inline distB="0" distT="0" distL="0" distR="0">
            <wp:extent cx="5221605" cy="2936875"/>
            <wp:effectExtent b="0" l="0" r="0" t="0"/>
            <wp:docPr descr="A screenshot of a computer&#10;&#10;Description automatically generated" id="18" name="image1.png"/>
            <a:graphic>
              <a:graphicData uri="http://schemas.openxmlformats.org/drawingml/2006/picture">
                <pic:pic>
                  <pic:nvPicPr>
                    <pic:cNvPr descr="A screenshot of a computer&#10;&#10;Description automatically generated" id="0" name="image1.png"/>
                    <pic:cNvPicPr preferRelativeResize="0"/>
                  </pic:nvPicPr>
                  <pic:blipFill>
                    <a:blip r:embed="rId23"/>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r0uhxc" w:id="64"/>
      <w:bookmarkEnd w:id="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5.8: User Icon and Email Displayed in Sidebar for Form Users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0" distT="0" distL="0" distR="0">
            <wp:extent cx="5221605" cy="2936875"/>
            <wp:effectExtent b="0" l="0" r="0" t="0"/>
            <wp:docPr id="1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664s55" w:id="65"/>
      <w:bookmarkEnd w:id="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5.9: PDF Upload with Filename, File size, and Remove Option</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0" distT="0" distL="0" distR="0">
            <wp:extent cx="5221605" cy="2936875"/>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q5sasy" w:id="66"/>
      <w:bookmarkEnd w:id="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5.10: Multiple PDFs Uploaded with Filename, File size, and Remove Option</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3"/>
        <w:numPr>
          <w:ilvl w:val="2"/>
          <w:numId w:val="1"/>
        </w:numPr>
        <w:ind w:left="864" w:hanging="648"/>
        <w:rPr/>
      </w:pPr>
      <w:bookmarkStart w:colFirst="0" w:colLast="0" w:name="_25b2l0r" w:id="67"/>
      <w:bookmarkEnd w:id="67"/>
      <w:r w:rsidDel="00000000" w:rsidR="00000000" w:rsidRPr="00000000">
        <w:rPr>
          <w:rtl w:val="0"/>
        </w:rPr>
        <w:t xml:space="preserve"> Chat Page</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pacing w:line="360" w:lineRule="auto"/>
        <w:jc w:val="both"/>
        <w:rPr/>
      </w:pPr>
      <w:r w:rsidDel="00000000" w:rsidR="00000000" w:rsidRPr="00000000">
        <w:rPr>
          <w:rtl w:val="0"/>
        </w:rPr>
        <w:t xml:space="preserve">Chat Page contains to have a sidebar showing the previous chat records that include the options of editing/ deleting it. The right side is for the live chat window for communicating with the uploaded data from the PDF format. The chat interface, allowing users to query extracted PDF content, is shown in </w:t>
      </w:r>
      <w:r w:rsidDel="00000000" w:rsidR="00000000" w:rsidRPr="00000000">
        <w:rPr>
          <w:b w:val="1"/>
          <w:rtl w:val="0"/>
        </w:rPr>
        <w:t xml:space="preserve">Figure 5.11</w:t>
      </w:r>
      <w:r w:rsidDel="00000000" w:rsidR="00000000" w:rsidRPr="00000000">
        <w:rPr>
          <w:rtl w:val="0"/>
        </w:rPr>
        <w:t xml:space="preserve"> </w:t>
      </w:r>
      <w:hyperlink r:id="rId26">
        <w:r w:rsidDel="00000000" w:rsidR="00000000" w:rsidRPr="00000000">
          <w:rPr>
            <w:color w:val="0000ff"/>
            <w:sz w:val="22"/>
            <w:szCs w:val="22"/>
            <w:u w:val="single"/>
            <w:rtl w:val="0"/>
          </w:rPr>
          <w:t xml:space="preserve">[Polak &amp; Morgan, 2024]</w:t>
        </w:r>
      </w:hyperlink>
      <w:r w:rsidDel="00000000" w:rsidR="00000000" w:rsidRPr="00000000">
        <w:rPr>
          <w:rtl w:val="0"/>
        </w:rPr>
        <w:t xml:space="preserve"> (Redirect to Chat Page). Options for managing previous chats are illustrated in </w:t>
      </w:r>
      <w:r w:rsidDel="00000000" w:rsidR="00000000" w:rsidRPr="00000000">
        <w:rPr>
          <w:b w:val="1"/>
          <w:rtl w:val="0"/>
        </w:rPr>
        <w:t xml:space="preserve">Figures 5.13 and 5.15</w:t>
      </w:r>
      <w:r w:rsidDel="00000000" w:rsidR="00000000" w:rsidRPr="00000000">
        <w:rPr>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0" distT="0" distL="0" distR="0">
            <wp:extent cx="5221605" cy="2936875"/>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kgcv8k" w:id="68"/>
      <w:bookmarkEnd w:id="6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5.11: Redirect to Chat Page After File Upload</w:t>
      </w:r>
    </w:p>
    <w:p w:rsidR="00000000" w:rsidDel="00000000" w:rsidP="00000000" w:rsidRDefault="00000000" w:rsidRPr="00000000" w14:paraId="0000025B">
      <w:pPr>
        <w:jc w:val="cente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0" distT="0" distL="0" distR="0">
            <wp:extent cx="5221605" cy="2936875"/>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5.12: Minimized Sidebar View</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0" distT="0" distL="0" distR="0">
            <wp:extent cx="5221605" cy="2936875"/>
            <wp:effectExtent b="0" l="0" r="0" t="0"/>
            <wp:docPr id="2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5.13: Selected Previous Chat from Sidebar</w:t>
      </w:r>
    </w:p>
    <w:p w:rsidR="00000000" w:rsidDel="00000000" w:rsidP="00000000" w:rsidRDefault="00000000" w:rsidRPr="00000000" w14:paraId="00000262">
      <w:pPr>
        <w:jc w:val="center"/>
        <w:rPr/>
      </w:pPr>
      <w:r w:rsidDel="00000000" w:rsidR="00000000" w:rsidRPr="00000000">
        <w:rPr>
          <w:rtl w:val="0"/>
        </w:rPr>
      </w:r>
    </w:p>
    <w:p w:rsidR="00000000" w:rsidDel="00000000" w:rsidP="00000000" w:rsidRDefault="00000000" w:rsidRPr="00000000" w14:paraId="00000263">
      <w:pPr>
        <w:jc w:val="center"/>
        <w:rPr/>
      </w:pPr>
      <w:r w:rsidDel="00000000" w:rsidR="00000000" w:rsidRPr="00000000">
        <w:rPr/>
        <w:drawing>
          <wp:inline distB="0" distT="0" distL="0" distR="0">
            <wp:extent cx="5221605" cy="2936875"/>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3ky6rz"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5.14: Option to Delete Chat from Sidebar</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rtl w:val="0"/>
        </w:rPr>
      </w:r>
    </w:p>
    <w:p w:rsidR="00000000" w:rsidDel="00000000" w:rsidP="00000000" w:rsidRDefault="00000000" w:rsidRPr="00000000" w14:paraId="00000267">
      <w:pPr>
        <w:jc w:val="center"/>
        <w:rPr/>
      </w:pPr>
      <w:r w:rsidDel="00000000" w:rsidR="00000000" w:rsidRPr="00000000">
        <w:rPr/>
        <w:drawing>
          <wp:inline distB="0" distT="0" distL="0" distR="0">
            <wp:extent cx="5221605" cy="2936875"/>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5.15: Option to Edit Chat Name from Sidebar</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3"/>
        <w:numPr>
          <w:ilvl w:val="2"/>
          <w:numId w:val="1"/>
        </w:numPr>
        <w:ind w:left="864" w:hanging="648"/>
        <w:rPr/>
      </w:pPr>
      <w:bookmarkStart w:colFirst="0" w:colLast="0" w:name="_xvir7l" w:id="73"/>
      <w:bookmarkEnd w:id="73"/>
      <w:r w:rsidDel="00000000" w:rsidR="00000000" w:rsidRPr="00000000">
        <w:rPr>
          <w:rtl w:val="0"/>
        </w:rPr>
        <w:t xml:space="preserve"> Profile Page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0" distT="0" distL="0" distR="0">
            <wp:extent cx="5221605" cy="2936875"/>
            <wp:effectExtent b="0" l="0" r="0" t="0"/>
            <wp:docPr id="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hv69ve" w:id="74"/>
      <w:bookmarkEnd w:id="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5.16: Google User Profile Page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jc w:val="center"/>
        <w:rPr/>
      </w:pPr>
      <w:r w:rsidDel="00000000" w:rsidR="00000000" w:rsidRPr="00000000">
        <w:rPr>
          <w:rtl w:val="0"/>
        </w:rPr>
      </w:r>
    </w:p>
    <w:p w:rsidR="00000000" w:rsidDel="00000000" w:rsidP="00000000" w:rsidRDefault="00000000" w:rsidRPr="00000000" w14:paraId="00000272">
      <w:pPr>
        <w:jc w:val="center"/>
        <w:rPr/>
      </w:pPr>
      <w:r w:rsidDel="00000000" w:rsidR="00000000" w:rsidRPr="00000000">
        <w:rPr/>
        <w:drawing>
          <wp:inline distB="0" distT="0" distL="0" distR="0">
            <wp:extent cx="5221605" cy="2936875"/>
            <wp:effectExtent b="0" l="0" r="0" t="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x0gk37" w:id="75"/>
      <w:bookmarkEnd w:id="7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5.17: Form User Profile Page with Edit Option for Username and Email</w:t>
      </w:r>
    </w:p>
    <w:p w:rsidR="00000000" w:rsidDel="00000000" w:rsidP="00000000" w:rsidRDefault="00000000" w:rsidRPr="00000000" w14:paraId="00000274">
      <w:pPr>
        <w:jc w:val="cente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drawing>
          <wp:inline distB="0" distT="0" distL="0" distR="0">
            <wp:extent cx="5221605" cy="2936875"/>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221605"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h042r0"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5.18: Option to Change Password in User Profile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bookmarkStart w:colFirst="0" w:colLast="0" w:name="_2w5ecyt" w:id="77"/>
      <w:bookmarkEnd w:id="77"/>
      <w:r w:rsidDel="00000000" w:rsidR="00000000" w:rsidRPr="00000000">
        <w:rPr>
          <w:rtl w:val="0"/>
        </w:rPr>
      </w:r>
    </w:p>
    <w:p w:rsidR="00000000" w:rsidDel="00000000" w:rsidP="00000000" w:rsidRDefault="00000000" w:rsidRPr="00000000" w14:paraId="00000279">
      <w:pPr>
        <w:rPr/>
      </w:pPr>
      <w:r w:rsidDel="00000000" w:rsidR="00000000" w:rsidRPr="00000000">
        <w:br w:type="page"/>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1"/>
        <w:numPr>
          <w:ilvl w:val="0"/>
          <w:numId w:val="1"/>
        </w:numPr>
        <w:ind w:left="3828" w:firstLine="0"/>
        <w:rPr/>
      </w:pPr>
      <w:bookmarkStart w:colFirst="0" w:colLast="0" w:name="_1baon6m" w:id="78"/>
      <w:bookmarkEnd w:id="78"/>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numPr>
          <w:ilvl w:val="1"/>
          <w:numId w:val="1"/>
        </w:numPr>
        <w:tabs>
          <w:tab w:val="left" w:leader="none" w:pos="130"/>
        </w:tabs>
        <w:ind w:left="0" w:firstLine="0"/>
        <w:rPr/>
      </w:pPr>
      <w:bookmarkStart w:colFirst="0" w:colLast="0" w:name="_3vac5uf" w:id="79"/>
      <w:bookmarkEnd w:id="79"/>
      <w:r w:rsidDel="00000000" w:rsidR="00000000" w:rsidRPr="00000000">
        <w:rPr>
          <w:rtl w:val="0"/>
        </w:rPr>
        <w:t xml:space="preserve">CONCLUSION AND RECOMMENDATIONS</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pStyle w:val="Heading3"/>
        <w:numPr>
          <w:ilvl w:val="2"/>
          <w:numId w:val="1"/>
        </w:numPr>
        <w:ind w:left="864" w:hanging="648"/>
        <w:rPr/>
      </w:pPr>
      <w:bookmarkStart w:colFirst="0" w:colLast="0" w:name="_2afmg28" w:id="80"/>
      <w:bookmarkEnd w:id="80"/>
      <w:r w:rsidDel="00000000" w:rsidR="00000000" w:rsidRPr="00000000">
        <w:rPr>
          <w:rtl w:val="0"/>
        </w:rPr>
        <w:t xml:space="preserve"> Conclusion</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pacing w:line="360" w:lineRule="auto"/>
        <w:jc w:val="both"/>
        <w:rPr/>
      </w:pPr>
      <w:r w:rsidDel="00000000" w:rsidR="00000000" w:rsidRPr="00000000">
        <w:rPr>
          <w:rtl w:val="0"/>
        </w:rPr>
        <w:t xml:space="preserve">The proposed application named as “Extraction of User Defined Information from PDF” has been successfully deployed with a complete full-stack web configuration wherein the users are able to upload PDF file, extract the important data by using Python pyMuPDF and Meta analysis having visualization of the extracted content through Python Matplotlib library and finally converse with the extracted content through an intelligent chat module. Using the MERN stack (MongoDB, Express.js, React), and incorporating LLM as NLP, users can input to search for specific information about a given, and receive precise responses in the form of PDF content extracts. The application also supports user’s authentication, file handling and chatting, the entire package that offers solution for efficient handling of PDF data extraction.</w:t>
      </w:r>
    </w:p>
    <w:p w:rsidR="00000000" w:rsidDel="00000000" w:rsidP="00000000" w:rsidRDefault="00000000" w:rsidRPr="00000000" w14:paraId="00000286">
      <w:pPr>
        <w:spacing w:line="360" w:lineRule="auto"/>
        <w:jc w:val="both"/>
        <w:rPr/>
      </w:pPr>
      <w:r w:rsidDel="00000000" w:rsidR="00000000" w:rsidRPr="00000000">
        <w:rPr>
          <w:rtl w:val="0"/>
        </w:rPr>
        <w:t xml:space="preserve">In this project, I have paid more attention to the user interface in order to provide a good user experience with a good back-end solution. Google login and the multiple file uploads added to the features make the system more accessible and the growing number of users would not pose any problem for the system.</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3"/>
        <w:numPr>
          <w:ilvl w:val="2"/>
          <w:numId w:val="1"/>
        </w:numPr>
        <w:ind w:left="864" w:hanging="648"/>
        <w:rPr/>
      </w:pPr>
      <w:bookmarkStart w:colFirst="0" w:colLast="0" w:name="_pkwqa1" w:id="81"/>
      <w:bookmarkEnd w:id="81"/>
      <w:r w:rsidDel="00000000" w:rsidR="00000000" w:rsidRPr="00000000">
        <w:rPr>
          <w:rtl w:val="0"/>
        </w:rPr>
        <w:t xml:space="preserve"> Recommendations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Handling and Data Validation: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Another improvement could be made to the error handling procedures, were most necessary during the file uploading as well as during the interaction with the PDF extraction system. The extension limitation will increase the system reliability after having proper validation so that only the files of the supported types are uploaded.</w:t>
      </w:r>
    </w:p>
    <w:p w:rsidR="00000000" w:rsidDel="00000000" w:rsidP="00000000" w:rsidRDefault="00000000" w:rsidRPr="00000000" w14:paraId="000002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 Enhancements: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it is available now, it still offers workable interface experience to users, but still can perform improvements related to usability and attraction. Even more, adding the more detailed UI pieces like the progress bar while uploading a file or the feedback messages that appear when something goes wrong, would add better experience worth.</w:t>
      </w:r>
    </w:p>
    <w:p w:rsidR="00000000" w:rsidDel="00000000" w:rsidP="00000000" w:rsidRDefault="00000000" w:rsidRPr="00000000" w14:paraId="000002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Measures: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strengthening the security concerns to the user data fundamentals of security best practices for custom applications should also apply additional layer of encryption for data which is stored in the database especially the login credentials of the users.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3"/>
        <w:numPr>
          <w:ilvl w:val="2"/>
          <w:numId w:val="1"/>
        </w:numPr>
        <w:ind w:left="864" w:hanging="648"/>
        <w:rPr/>
      </w:pPr>
      <w:bookmarkStart w:colFirst="0" w:colLast="0" w:name="_39kk8xu" w:id="82"/>
      <w:bookmarkEnd w:id="82"/>
      <w:r w:rsidDel="00000000" w:rsidR="00000000" w:rsidRPr="00000000">
        <w:rPr>
          <w:rtl w:val="0"/>
        </w:rPr>
        <w:t xml:space="preserve">Future Work</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spacing w:line="360" w:lineRule="auto"/>
        <w:jc w:val="both"/>
        <w:rPr/>
      </w:pPr>
      <w:r w:rsidDel="00000000" w:rsidR="00000000" w:rsidRPr="00000000">
        <w:rPr>
          <w:rtl w:val="0"/>
        </w:rPr>
        <w:t xml:space="preserve">In the future I will add another feature that will show the reference of the PDF content from which the response is derived. This will help the system users to know the source of the extracted information to improve the reliability of the system. Furthermore, I still want to investigate further possibilities of introducing greater complexity of certain types of inputs and introducing certain level of more accurate answers. To enhance the existing approaches, broader context support is also another area of development, as well as the extension of the system’s ability to read and handle different file formats and the integration of machine learning models to help the system to gain a better understanding of the context of the files. In future iterations, the methodology outlined in </w:t>
      </w:r>
      <w:r w:rsidDel="00000000" w:rsidR="00000000" w:rsidRPr="00000000">
        <w:rPr>
          <w:b w:val="1"/>
          <w:rtl w:val="0"/>
        </w:rPr>
        <w:t xml:space="preserve">Figure 3.3.1</w:t>
      </w:r>
      <w:r w:rsidDel="00000000" w:rsidR="00000000" w:rsidRPr="00000000">
        <w:rPr>
          <w:rtl w:val="0"/>
        </w:rPr>
        <w:t xml:space="preserve"> could be extended to include OCR capabilities and support for more complex queries</w:t>
      </w:r>
      <w:r w:rsidDel="00000000" w:rsidR="00000000" w:rsidRPr="00000000">
        <w:rPr>
          <w:sz w:val="22"/>
          <w:szCs w:val="22"/>
          <w:rtl w:val="0"/>
        </w:rPr>
        <w:t xml:space="preserve"> </w:t>
      </w:r>
      <w:hyperlink r:id="rId35">
        <w:r w:rsidDel="00000000" w:rsidR="00000000" w:rsidRPr="00000000">
          <w:rPr>
            <w:color w:val="0000ff"/>
            <w:sz w:val="22"/>
            <w:szCs w:val="22"/>
            <w:u w:val="single"/>
            <w:rtl w:val="0"/>
          </w:rPr>
          <w:t xml:space="preserve">[Polak &amp; Morgan, 2024]</w:t>
        </w:r>
      </w:hyperlink>
      <w:r w:rsidDel="00000000" w:rsidR="00000000" w:rsidRPr="00000000">
        <w:rPr>
          <w:sz w:val="22"/>
          <w:szCs w:val="22"/>
          <w:rtl w:val="0"/>
        </w:rPr>
        <w:t xml:space="preserve">,</w:t>
      </w:r>
      <w:r w:rsidDel="00000000" w:rsidR="00000000" w:rsidRPr="00000000">
        <w:rPr>
          <w:rtl w:val="0"/>
        </w:rPr>
        <w:t xml:space="preserve"> </w:t>
      </w:r>
      <w:hyperlink r:id="rId36">
        <w:r w:rsidDel="00000000" w:rsidR="00000000" w:rsidRPr="00000000">
          <w:rPr>
            <w:color w:val="0000ff"/>
            <w:u w:val="single"/>
            <w:rtl w:val="0"/>
          </w:rPr>
          <w:t xml:space="preserve">[Tiedemann, 2014]</w:t>
        </w:r>
      </w:hyperlink>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br w:type="page"/>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1"/>
        <w:numPr>
          <w:ilvl w:val="0"/>
          <w:numId w:val="1"/>
        </w:numPr>
        <w:ind w:left="3828" w:firstLine="0"/>
        <w:rPr/>
      </w:pPr>
      <w:bookmarkStart w:colFirst="0" w:colLast="0" w:name="_1opuj5n" w:id="83"/>
      <w:bookmarkEnd w:id="83"/>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2"/>
        <w:numPr>
          <w:ilvl w:val="1"/>
          <w:numId w:val="1"/>
        </w:numPr>
        <w:tabs>
          <w:tab w:val="left" w:leader="none" w:pos="130"/>
        </w:tabs>
        <w:ind w:left="0" w:firstLine="0"/>
        <w:rPr/>
      </w:pPr>
      <w:bookmarkStart w:colFirst="0" w:colLast="0" w:name="_48pi1tg" w:id="84"/>
      <w:bookmarkEnd w:id="84"/>
      <w:r w:rsidDel="00000000" w:rsidR="00000000" w:rsidRPr="00000000">
        <w:rPr>
          <w:rtl w:val="0"/>
        </w:rPr>
        <w:t xml:space="preserve">REFERENCES</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spacing w:line="276" w:lineRule="auto"/>
        <w:jc w:val="both"/>
        <w:rPr>
          <w:b w:val="1"/>
        </w:rPr>
      </w:pPr>
      <w:r w:rsidDel="00000000" w:rsidR="00000000" w:rsidRPr="00000000">
        <w:rPr>
          <w:rtl w:val="0"/>
        </w:rPr>
      </w:r>
    </w:p>
    <w:p w:rsidR="00000000" w:rsidDel="00000000" w:rsidP="00000000" w:rsidRDefault="00000000" w:rsidRPr="00000000" w14:paraId="000002A2">
      <w:pPr>
        <w:numPr>
          <w:ilvl w:val="0"/>
          <w:numId w:val="10"/>
        </w:numPr>
        <w:spacing w:line="276" w:lineRule="auto"/>
        <w:ind w:left="363" w:firstLine="0"/>
        <w:jc w:val="both"/>
        <w:rPr/>
      </w:pPr>
      <w:r w:rsidDel="00000000" w:rsidR="00000000" w:rsidRPr="00000000">
        <w:rPr>
          <w:rtl w:val="0"/>
        </w:rPr>
        <w:t xml:space="preserve">  M. P. Polak and D. Morgan, "Extracting accurate materials data from research papers with conversational language models and prompt engineering," </w:t>
      </w:r>
      <w:r w:rsidDel="00000000" w:rsidR="00000000" w:rsidRPr="00000000">
        <w:rPr>
          <w:i w:val="1"/>
          <w:rtl w:val="0"/>
        </w:rPr>
        <w:t xml:space="preserve">Nature Communications</w:t>
      </w:r>
      <w:r w:rsidDel="00000000" w:rsidR="00000000" w:rsidRPr="00000000">
        <w:rPr>
          <w:rtl w:val="0"/>
        </w:rPr>
        <w:t xml:space="preserve">, 2024. [Online]. Available: </w:t>
      </w:r>
      <w:hyperlink r:id="rId37">
        <w:r w:rsidDel="00000000" w:rsidR="00000000" w:rsidRPr="00000000">
          <w:rPr>
            <w:color w:val="0000ff"/>
            <w:u w:val="single"/>
            <w:rtl w:val="0"/>
          </w:rPr>
          <w:t xml:space="preserve">https://www.nature.com/articles/s41467-024-45914-8 </w:t>
        </w:r>
      </w:hyperlink>
      <w:r w:rsidDel="00000000" w:rsidR="00000000" w:rsidRPr="00000000">
        <w:rPr>
          <w:rtl w:val="0"/>
        </w:rPr>
      </w:r>
    </w:p>
    <w:p w:rsidR="00000000" w:rsidDel="00000000" w:rsidP="00000000" w:rsidRDefault="00000000" w:rsidRPr="00000000" w14:paraId="000002A3">
      <w:pPr>
        <w:numPr>
          <w:ilvl w:val="0"/>
          <w:numId w:val="10"/>
        </w:numPr>
        <w:spacing w:line="276" w:lineRule="auto"/>
        <w:ind w:left="363" w:firstLine="0"/>
        <w:jc w:val="both"/>
        <w:rPr/>
      </w:pPr>
      <w:r w:rsidDel="00000000" w:rsidR="00000000" w:rsidRPr="00000000">
        <w:rPr>
          <w:rtl w:val="0"/>
        </w:rPr>
        <w:t xml:space="preserve">J. Tiedemann, "Improved text extraction from PDF documents for large-scale natural language processing," in </w:t>
      </w:r>
      <w:r w:rsidDel="00000000" w:rsidR="00000000" w:rsidRPr="00000000">
        <w:rPr>
          <w:i w:val="1"/>
          <w:rtl w:val="0"/>
        </w:rPr>
        <w:t xml:space="preserve">International Conference on Intelligent Text Processing and Computational Linguistics</w:t>
      </w:r>
      <w:r w:rsidDel="00000000" w:rsidR="00000000" w:rsidRPr="00000000">
        <w:rPr>
          <w:rtl w:val="0"/>
        </w:rPr>
        <w:t xml:space="preserve">, Springer, 2014. [Online]. Available: </w:t>
      </w:r>
      <w:hyperlink r:id="rId38">
        <w:r w:rsidDel="00000000" w:rsidR="00000000" w:rsidRPr="00000000">
          <w:rPr>
            <w:color w:val="0000ff"/>
            <w:u w:val="single"/>
            <w:rtl w:val="0"/>
          </w:rPr>
          <w:t xml:space="preserve">https://link.springer.com/chapter/10.1007/978-3-642-54906-9_9. </w:t>
        </w:r>
      </w:hyperlink>
      <w:r w:rsidDel="00000000" w:rsidR="00000000" w:rsidRPr="00000000">
        <w:rPr>
          <w:rtl w:val="0"/>
        </w:rPr>
      </w:r>
    </w:p>
    <w:p w:rsidR="00000000" w:rsidDel="00000000" w:rsidP="00000000" w:rsidRDefault="00000000" w:rsidRPr="00000000" w14:paraId="000002A4">
      <w:pPr>
        <w:numPr>
          <w:ilvl w:val="0"/>
          <w:numId w:val="10"/>
        </w:numPr>
        <w:spacing w:line="276" w:lineRule="auto"/>
        <w:ind w:left="363" w:firstLine="0"/>
        <w:jc w:val="both"/>
        <w:rPr/>
      </w:pPr>
      <w:r w:rsidDel="00000000" w:rsidR="00000000" w:rsidRPr="00000000">
        <w:rPr>
          <w:rtl w:val="0"/>
        </w:rPr>
        <w:t xml:space="preserve">N. Goel et al., "LLMs Accelerate Annotation for Medical Information Extraction," Proc. of MLR, 2023. [Online]. Available: </w:t>
      </w:r>
    </w:p>
    <w:p w:rsidR="00000000" w:rsidDel="00000000" w:rsidP="00000000" w:rsidRDefault="00000000" w:rsidRPr="00000000" w14:paraId="000002A5">
      <w:pPr>
        <w:spacing w:line="276" w:lineRule="auto"/>
        <w:ind w:left="540" w:hanging="540"/>
        <w:jc w:val="both"/>
        <w:rPr/>
      </w:pPr>
      <w:r w:rsidDel="00000000" w:rsidR="00000000" w:rsidRPr="00000000">
        <w:rPr>
          <w:rtl w:val="0"/>
        </w:rPr>
        <w:t xml:space="preserve">      </w:t>
      </w:r>
      <w:hyperlink r:id="rId39">
        <w:r w:rsidDel="00000000" w:rsidR="00000000" w:rsidRPr="00000000">
          <w:rPr>
            <w:color w:val="0000ff"/>
            <w:u w:val="single"/>
            <w:rtl w:val="0"/>
          </w:rPr>
          <w:t xml:space="preserve">https://proceedings.mlr.press/v225/goel23a </w:t>
        </w:r>
      </w:hyperlink>
      <w:r w:rsidDel="00000000" w:rsidR="00000000" w:rsidRPr="00000000">
        <w:rPr>
          <w:rtl w:val="0"/>
        </w:rPr>
      </w:r>
    </w:p>
    <w:p w:rsidR="00000000" w:rsidDel="00000000" w:rsidP="00000000" w:rsidRDefault="00000000" w:rsidRPr="00000000" w14:paraId="000002A6">
      <w:pPr>
        <w:numPr>
          <w:ilvl w:val="0"/>
          <w:numId w:val="10"/>
        </w:numPr>
        <w:spacing w:line="276" w:lineRule="auto"/>
        <w:ind w:left="363" w:firstLine="0"/>
        <w:jc w:val="both"/>
        <w:rPr/>
      </w:pPr>
      <w:r w:rsidDel="00000000" w:rsidR="00000000" w:rsidRPr="00000000">
        <w:rPr>
          <w:rtl w:val="0"/>
        </w:rPr>
        <w:t xml:space="preserve">  M. P. Polak and D. Morgan, "Extracting accurate materials data from research papers with conversational language models and prompt engineering," Nature Communications, 2024. [Online]. Available: </w:t>
      </w:r>
      <w:hyperlink r:id="rId40">
        <w:r w:rsidDel="00000000" w:rsidR="00000000" w:rsidRPr="00000000">
          <w:rPr>
            <w:rtl w:val="0"/>
          </w:rPr>
          <w:t xml:space="preserve">https://www.nature.com/articles/s41467-024-45914-8 </w:t>
        </w:r>
      </w:hyperlink>
      <w:r w:rsidDel="00000000" w:rsidR="00000000" w:rsidRPr="00000000">
        <w:rPr>
          <w:rtl w:val="0"/>
        </w:rPr>
      </w:r>
    </w:p>
    <w:p w:rsidR="00000000" w:rsidDel="00000000" w:rsidP="00000000" w:rsidRDefault="00000000" w:rsidRPr="00000000" w14:paraId="000002A7">
      <w:pPr>
        <w:numPr>
          <w:ilvl w:val="0"/>
          <w:numId w:val="10"/>
        </w:numPr>
        <w:spacing w:line="276" w:lineRule="auto"/>
        <w:ind w:left="363" w:firstLine="0"/>
        <w:jc w:val="both"/>
        <w:rPr/>
      </w:pPr>
      <w:r w:rsidDel="00000000" w:rsidR="00000000" w:rsidRPr="00000000">
        <w:rPr>
          <w:rtl w:val="0"/>
        </w:rPr>
        <w:t xml:space="preserve">J. Tiedemann, "Improved text extraction from PDF documents for large-scale natural language processing," in International Conference on Intelligent Text Processing and Computational Linguistics, Springer, 2014. [Online]. Available: </w:t>
      </w:r>
      <w:hyperlink r:id="rId41">
        <w:r w:rsidDel="00000000" w:rsidR="00000000" w:rsidRPr="00000000">
          <w:rPr>
            <w:rtl w:val="0"/>
          </w:rPr>
          <w:t xml:space="preserve">https://link.springer.com/chapter/10.1007/978-3-642-54906-9_9. </w:t>
        </w:r>
      </w:hyperlink>
      <w:r w:rsidDel="00000000" w:rsidR="00000000" w:rsidRPr="00000000">
        <w:rPr>
          <w:rtl w:val="0"/>
        </w:rPr>
      </w:r>
    </w:p>
    <w:p w:rsidR="00000000" w:rsidDel="00000000" w:rsidP="00000000" w:rsidRDefault="00000000" w:rsidRPr="00000000" w14:paraId="000002A8">
      <w:pPr>
        <w:numPr>
          <w:ilvl w:val="0"/>
          <w:numId w:val="10"/>
        </w:numPr>
        <w:spacing w:line="276" w:lineRule="auto"/>
        <w:ind w:left="363" w:firstLine="0"/>
        <w:jc w:val="both"/>
        <w:rPr/>
      </w:pPr>
      <w:r w:rsidDel="00000000" w:rsidR="00000000" w:rsidRPr="00000000">
        <w:rPr>
          <w:rtl w:val="0"/>
        </w:rPr>
        <w:t xml:space="preserve">N. Goel et al., "LLMs Accelerate Annotation for Medical Information Extraction," Proc. of MLR, 2023. [Online]. Available: </w:t>
      </w:r>
    </w:p>
    <w:p w:rsidR="00000000" w:rsidDel="00000000" w:rsidP="00000000" w:rsidRDefault="00000000" w:rsidRPr="00000000" w14:paraId="000002A9">
      <w:pPr>
        <w:numPr>
          <w:ilvl w:val="0"/>
          <w:numId w:val="10"/>
        </w:numPr>
        <w:tabs>
          <w:tab w:val="left" w:leader="none" w:pos="130"/>
        </w:tabs>
        <w:spacing w:line="276" w:lineRule="auto"/>
        <w:ind w:left="363" w:firstLine="0"/>
        <w:jc w:val="both"/>
        <w:rPr/>
      </w:pPr>
      <w:hyperlink r:id="rId42">
        <w:r w:rsidDel="00000000" w:rsidR="00000000" w:rsidRPr="00000000">
          <w:rPr>
            <w:rtl w:val="0"/>
          </w:rPr>
          <w:t xml:space="preserve">https://proceedings.mlr.press/v225/goel23a </w:t>
        </w:r>
      </w:hyperlink>
      <w:r w:rsidDel="00000000" w:rsidR="00000000" w:rsidRPr="00000000">
        <w:rPr>
          <w:rtl w:val="0"/>
        </w:rPr>
      </w:r>
    </w:p>
    <w:p w:rsidR="00000000" w:rsidDel="00000000" w:rsidP="00000000" w:rsidRDefault="00000000" w:rsidRPr="00000000" w14:paraId="000002AA">
      <w:pPr>
        <w:rPr/>
      </w:pPr>
      <w:r w:rsidDel="00000000" w:rsidR="00000000" w:rsidRPr="00000000">
        <w:br w:type="page"/>
      </w:r>
      <w:r w:rsidDel="00000000" w:rsidR="00000000" w:rsidRPr="00000000">
        <w:rPr>
          <w:rtl w:val="0"/>
        </w:rPr>
      </w:r>
    </w:p>
    <w:p w:rsidR="00000000" w:rsidDel="00000000" w:rsidP="00000000" w:rsidRDefault="00000000" w:rsidRPr="00000000" w14:paraId="000002AB">
      <w:pPr>
        <w:tabs>
          <w:tab w:val="left" w:leader="none" w:pos="130"/>
        </w:tabs>
        <w:spacing w:line="276" w:lineRule="auto"/>
        <w:ind w:left="363" w:firstLine="0"/>
        <w:jc w:val="both"/>
        <w:rPr>
          <w:b w:val="1"/>
        </w:rPr>
      </w:pPr>
      <w:r w:rsidDel="00000000" w:rsidR="00000000" w:rsidRPr="00000000">
        <w:rPr/>
        <w:drawing>
          <wp:inline distB="0" distT="0" distL="0" distR="0">
            <wp:extent cx="5221605" cy="6585585"/>
            <wp:effectExtent b="0" l="0" r="0" t="0"/>
            <wp:docPr id="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221605" cy="658558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AD">
      <w:pPr>
        <w:rPr>
          <w:b w:val="1"/>
        </w:rPr>
      </w:pPr>
      <w:r w:rsidDel="00000000" w:rsidR="00000000" w:rsidRPr="00000000">
        <w:rPr>
          <w:b w:val="1"/>
        </w:rPr>
        <w:drawing>
          <wp:inline distB="114300" distT="114300" distL="114300" distR="114300">
            <wp:extent cx="5396857" cy="7181533"/>
            <wp:effectExtent b="0" l="0" r="0" t="0"/>
            <wp:docPr id="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396857" cy="7181533"/>
                    </a:xfrm>
                    <a:prstGeom prst="rect"/>
                    <a:ln/>
                  </pic:spPr>
                </pic:pic>
              </a:graphicData>
            </a:graphic>
          </wp:inline>
        </w:drawing>
      </w:r>
      <w:r w:rsidDel="00000000" w:rsidR="00000000" w:rsidRPr="00000000">
        <w:rPr>
          <w:rtl w:val="0"/>
        </w:rPr>
      </w:r>
    </w:p>
    <w:sectPr>
      <w:type w:val="nextPage"/>
      <w:pgSz w:h="16834" w:w="11909" w:orient="portrait"/>
      <w:pgMar w:bottom="1418" w:top="1418" w:left="2268" w:right="1418" w:header="851" w:footer="85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E">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CHAPTER %1"/>
      <w:lvlJc w:val="left"/>
      <w:pPr>
        <w:ind w:left="3828" w:firstLine="0"/>
      </w:pPr>
      <w:rPr/>
    </w:lvl>
    <w:lvl w:ilvl="1">
      <w:start w:val="1"/>
      <w:numFmt w:val="decimal"/>
      <w:lvlText w:val="%1"/>
      <w:lvlJc w:val="left"/>
      <w:pPr>
        <w:ind w:left="0" w:firstLine="0"/>
      </w:pPr>
      <w:rPr>
        <w:color w:val="ffffff"/>
      </w:rPr>
    </w:lvl>
    <w:lvl w:ilvl="2">
      <w:start w:val="1"/>
      <w:numFmt w:val="decimal"/>
      <w:lvlText w:val="%1.%3"/>
      <w:lvlJc w:val="left"/>
      <w:pPr>
        <w:ind w:left="864" w:hanging="647.9999999999999"/>
      </w:pPr>
      <w:rPr/>
    </w:lvl>
    <w:lvl w:ilvl="3">
      <w:start w:val="1"/>
      <w:numFmt w:val="decimal"/>
      <w:lvlText w:val="%1.%3.%4"/>
      <w:lvlJc w:val="left"/>
      <w:pPr>
        <w:ind w:left="851" w:hanging="851"/>
      </w:pPr>
      <w:rPr/>
    </w:lvl>
    <w:lvl w:ilvl="4">
      <w:start w:val="1"/>
      <w:numFmt w:val="decimal"/>
      <w:lvlText w:val="%1%2.%3.%4.%5"/>
      <w:lvlJc w:val="left"/>
      <w:pPr>
        <w:ind w:left="851" w:hanging="851"/>
      </w:pPr>
      <w:rPr/>
    </w:lvl>
    <w:lvl w:ilvl="5">
      <w:start w:val="1"/>
      <w:numFmt w:val="decimal"/>
      <w:lvlText w:val="%1.%3.%4.%5.%6"/>
      <w:lvlJc w:val="left"/>
      <w:pPr>
        <w:ind w:left="851" w:hanging="851"/>
      </w:pPr>
      <w:rPr/>
    </w:lvl>
    <w:lvl w:ilvl="6">
      <w:start w:val="1"/>
      <w:numFmt w:val="upperLetter"/>
      <w:lvlText w:val="Appendix %7"/>
      <w:lvlJc w:val="left"/>
      <w:pPr>
        <w:ind w:left="4968" w:hanging="4968"/>
      </w:pPr>
      <w:rPr/>
    </w:lvl>
    <w:lvl w:ilvl="7">
      <w:start w:val="1"/>
      <w:numFmt w:val="lowerLetter"/>
      <w:lvlText w:val="(%8)"/>
      <w:lvlJc w:val="left"/>
      <w:pPr>
        <w:ind w:left="5040" w:firstLine="0"/>
      </w:pPr>
      <w:rPr/>
    </w:lvl>
    <w:lvl w:ilvl="8">
      <w:start w:val="1"/>
      <w:numFmt w:val="lowerRoman"/>
      <w:lvlText w:val="(%9)"/>
      <w:lvlJc w:val="left"/>
      <w:pPr>
        <w:ind w:left="5760" w:firstLine="0"/>
      </w:pPr>
      <w:rPr/>
    </w:lvl>
  </w:abstractNum>
  <w:abstractNum w:abstractNumId="2">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17" w:hanging="360"/>
      </w:pPr>
      <w:rPr>
        <w:rFonts w:ascii="Noto Sans Symbols" w:cs="Noto Sans Symbols" w:eastAsia="Noto Sans Symbols" w:hAnsi="Noto Sans Symbols"/>
      </w:rPr>
    </w:lvl>
    <w:lvl w:ilvl="1">
      <w:start w:val="1"/>
      <w:numFmt w:val="bullet"/>
      <w:lvlText w:val="o"/>
      <w:lvlJc w:val="left"/>
      <w:pPr>
        <w:ind w:left="1437" w:hanging="360"/>
      </w:pPr>
      <w:rPr>
        <w:rFonts w:ascii="Courier New" w:cs="Courier New" w:eastAsia="Courier New" w:hAnsi="Courier New"/>
      </w:rPr>
    </w:lvl>
    <w:lvl w:ilvl="2">
      <w:start w:val="1"/>
      <w:numFmt w:val="bullet"/>
      <w:lvlText w:val="▪"/>
      <w:lvlJc w:val="left"/>
      <w:pPr>
        <w:ind w:left="2157" w:hanging="360"/>
      </w:pPr>
      <w:rPr>
        <w:rFonts w:ascii="Noto Sans Symbols" w:cs="Noto Sans Symbols" w:eastAsia="Noto Sans Symbols" w:hAnsi="Noto Sans Symbols"/>
      </w:rPr>
    </w:lvl>
    <w:lvl w:ilvl="3">
      <w:start w:val="1"/>
      <w:numFmt w:val="bullet"/>
      <w:lvlText w:val="●"/>
      <w:lvlJc w:val="left"/>
      <w:pPr>
        <w:ind w:left="2877" w:hanging="360"/>
      </w:pPr>
      <w:rPr>
        <w:rFonts w:ascii="Noto Sans Symbols" w:cs="Noto Sans Symbols" w:eastAsia="Noto Sans Symbols" w:hAnsi="Noto Sans Symbols"/>
      </w:rPr>
    </w:lvl>
    <w:lvl w:ilvl="4">
      <w:start w:val="1"/>
      <w:numFmt w:val="bullet"/>
      <w:lvlText w:val="o"/>
      <w:lvlJc w:val="left"/>
      <w:pPr>
        <w:ind w:left="3597" w:hanging="360"/>
      </w:pPr>
      <w:rPr>
        <w:rFonts w:ascii="Courier New" w:cs="Courier New" w:eastAsia="Courier New" w:hAnsi="Courier New"/>
      </w:rPr>
    </w:lvl>
    <w:lvl w:ilvl="5">
      <w:start w:val="1"/>
      <w:numFmt w:val="bullet"/>
      <w:lvlText w:val="▪"/>
      <w:lvlJc w:val="left"/>
      <w:pPr>
        <w:ind w:left="4317" w:hanging="360"/>
      </w:pPr>
      <w:rPr>
        <w:rFonts w:ascii="Noto Sans Symbols" w:cs="Noto Sans Symbols" w:eastAsia="Noto Sans Symbols" w:hAnsi="Noto Sans Symbols"/>
      </w:rPr>
    </w:lvl>
    <w:lvl w:ilvl="6">
      <w:start w:val="1"/>
      <w:numFmt w:val="bullet"/>
      <w:lvlText w:val="●"/>
      <w:lvlJc w:val="left"/>
      <w:pPr>
        <w:ind w:left="5037" w:hanging="360"/>
      </w:pPr>
      <w:rPr>
        <w:rFonts w:ascii="Noto Sans Symbols" w:cs="Noto Sans Symbols" w:eastAsia="Noto Sans Symbols" w:hAnsi="Noto Sans Symbols"/>
      </w:rPr>
    </w:lvl>
    <w:lvl w:ilvl="7">
      <w:start w:val="1"/>
      <w:numFmt w:val="bullet"/>
      <w:lvlText w:val="o"/>
      <w:lvlJc w:val="left"/>
      <w:pPr>
        <w:ind w:left="5757" w:hanging="360"/>
      </w:pPr>
      <w:rPr>
        <w:rFonts w:ascii="Courier New" w:cs="Courier New" w:eastAsia="Courier New" w:hAnsi="Courier New"/>
      </w:rPr>
    </w:lvl>
    <w:lvl w:ilvl="8">
      <w:start w:val="1"/>
      <w:numFmt w:val="bullet"/>
      <w:lvlText w:val="▪"/>
      <w:lvlJc w:val="left"/>
      <w:pPr>
        <w:ind w:left="6477"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363" w:firstLine="0"/>
      </w:pPr>
      <w:rPr>
        <w:rFonts w:ascii="Times New Roman" w:cs="Times New Roman" w:eastAsia="Times New Roman" w:hAnsi="Times New Roman"/>
        <w:b w:val="0"/>
        <w:i w:val="0"/>
        <w:strike w:val="0"/>
        <w:color w:val="000000"/>
        <w:sz w:val="24"/>
        <w:szCs w:val="24"/>
        <w:u w:val="none"/>
        <w:vertAlign w:val="baseline"/>
      </w:rPr>
    </w:lvl>
    <w:lvl w:ilvl="1">
      <w:start w:val="1"/>
      <w:numFmt w:val="lowerLetter"/>
      <w:lvlText w:val="%2"/>
      <w:lvlJc w:val="left"/>
      <w:pPr>
        <w:ind w:left="1080" w:firstLine="0"/>
      </w:pPr>
      <w:rPr>
        <w:rFonts w:ascii="Times New Roman" w:cs="Times New Roman" w:eastAsia="Times New Roman" w:hAnsi="Times New Roman"/>
        <w:b w:val="0"/>
        <w:i w:val="0"/>
        <w:strike w:val="0"/>
        <w:color w:val="000000"/>
        <w:sz w:val="16"/>
        <w:szCs w:val="16"/>
        <w:u w:val="none"/>
        <w:vertAlign w:val="baseline"/>
      </w:rPr>
    </w:lvl>
    <w:lvl w:ilvl="2">
      <w:start w:val="1"/>
      <w:numFmt w:val="lowerRoman"/>
      <w:lvlText w:val="%3"/>
      <w:lvlJc w:val="left"/>
      <w:pPr>
        <w:ind w:left="1800" w:firstLine="0"/>
      </w:pPr>
      <w:rPr>
        <w:rFonts w:ascii="Times New Roman" w:cs="Times New Roman" w:eastAsia="Times New Roman" w:hAnsi="Times New Roman"/>
        <w:b w:val="0"/>
        <w:i w:val="0"/>
        <w:strike w:val="0"/>
        <w:color w:val="000000"/>
        <w:sz w:val="16"/>
        <w:szCs w:val="16"/>
        <w:u w:val="none"/>
        <w:vertAlign w:val="baseline"/>
      </w:rPr>
    </w:lvl>
    <w:lvl w:ilvl="3">
      <w:start w:val="1"/>
      <w:numFmt w:val="decimal"/>
      <w:lvlText w:val="%4"/>
      <w:lvlJc w:val="left"/>
      <w:pPr>
        <w:ind w:left="2520" w:firstLine="0"/>
      </w:pPr>
      <w:rPr>
        <w:rFonts w:ascii="Times New Roman" w:cs="Times New Roman" w:eastAsia="Times New Roman" w:hAnsi="Times New Roman"/>
        <w:b w:val="0"/>
        <w:i w:val="0"/>
        <w:strike w:val="0"/>
        <w:color w:val="000000"/>
        <w:sz w:val="16"/>
        <w:szCs w:val="16"/>
        <w:u w:val="none"/>
        <w:vertAlign w:val="baseline"/>
      </w:rPr>
    </w:lvl>
    <w:lvl w:ilvl="4">
      <w:start w:val="1"/>
      <w:numFmt w:val="lowerLetter"/>
      <w:lvlText w:val="%5"/>
      <w:lvlJc w:val="left"/>
      <w:pPr>
        <w:ind w:left="3240" w:firstLine="0"/>
      </w:pPr>
      <w:rPr>
        <w:rFonts w:ascii="Times New Roman" w:cs="Times New Roman" w:eastAsia="Times New Roman" w:hAnsi="Times New Roman"/>
        <w:b w:val="0"/>
        <w:i w:val="0"/>
        <w:strike w:val="0"/>
        <w:color w:val="000000"/>
        <w:sz w:val="16"/>
        <w:szCs w:val="16"/>
        <w:u w:val="none"/>
        <w:vertAlign w:val="baseline"/>
      </w:rPr>
    </w:lvl>
    <w:lvl w:ilvl="5">
      <w:start w:val="1"/>
      <w:numFmt w:val="lowerRoman"/>
      <w:lvlText w:val="%6"/>
      <w:lvlJc w:val="left"/>
      <w:pPr>
        <w:ind w:left="3960" w:firstLine="0"/>
      </w:pPr>
      <w:rPr>
        <w:rFonts w:ascii="Times New Roman" w:cs="Times New Roman" w:eastAsia="Times New Roman" w:hAnsi="Times New Roman"/>
        <w:b w:val="0"/>
        <w:i w:val="0"/>
        <w:strike w:val="0"/>
        <w:color w:val="000000"/>
        <w:sz w:val="16"/>
        <w:szCs w:val="16"/>
        <w:u w:val="none"/>
        <w:vertAlign w:val="baseline"/>
      </w:rPr>
    </w:lvl>
    <w:lvl w:ilvl="6">
      <w:start w:val="1"/>
      <w:numFmt w:val="decimal"/>
      <w:lvlText w:val="%7"/>
      <w:lvlJc w:val="left"/>
      <w:pPr>
        <w:ind w:left="4680" w:firstLine="0"/>
      </w:pPr>
      <w:rPr>
        <w:rFonts w:ascii="Times New Roman" w:cs="Times New Roman" w:eastAsia="Times New Roman" w:hAnsi="Times New Roman"/>
        <w:b w:val="0"/>
        <w:i w:val="0"/>
        <w:strike w:val="0"/>
        <w:color w:val="000000"/>
        <w:sz w:val="16"/>
        <w:szCs w:val="16"/>
        <w:u w:val="none"/>
        <w:vertAlign w:val="baseline"/>
      </w:rPr>
    </w:lvl>
    <w:lvl w:ilvl="7">
      <w:start w:val="1"/>
      <w:numFmt w:val="lowerLetter"/>
      <w:lvlText w:val="%8"/>
      <w:lvlJc w:val="left"/>
      <w:pPr>
        <w:ind w:left="5400" w:firstLine="0"/>
      </w:pPr>
      <w:rPr>
        <w:rFonts w:ascii="Times New Roman" w:cs="Times New Roman" w:eastAsia="Times New Roman" w:hAnsi="Times New Roman"/>
        <w:b w:val="0"/>
        <w:i w:val="0"/>
        <w:strike w:val="0"/>
        <w:color w:val="000000"/>
        <w:sz w:val="16"/>
        <w:szCs w:val="16"/>
        <w:u w:val="none"/>
        <w:vertAlign w:val="baseline"/>
      </w:rPr>
    </w:lvl>
    <w:lvl w:ilvl="8">
      <w:start w:val="1"/>
      <w:numFmt w:val="lowerRoman"/>
      <w:lvlText w:val="%9"/>
      <w:lvlJc w:val="left"/>
      <w:pPr>
        <w:ind w:left="6120" w:firstLine="0"/>
      </w:pPr>
      <w:rPr>
        <w:rFonts w:ascii="Times New Roman" w:cs="Times New Roman" w:eastAsia="Times New Roman" w:hAnsi="Times New Roman"/>
        <w:b w:val="0"/>
        <w:i w:val="0"/>
        <w:strike w:val="0"/>
        <w:color w:val="000000"/>
        <w:sz w:val="16"/>
        <w:szCs w:val="16"/>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544" w:firstLine="0"/>
    </w:pPr>
    <w:rPr>
      <w:b w:val="1"/>
    </w:rPr>
  </w:style>
  <w:style w:type="paragraph" w:styleId="Heading2">
    <w:name w:val="heading 2"/>
    <w:basedOn w:val="Normal"/>
    <w:next w:val="Normal"/>
    <w:pPr>
      <w:tabs>
        <w:tab w:val="left" w:leader="none" w:pos="130"/>
      </w:tabs>
      <w:ind w:left="3544" w:firstLine="0"/>
      <w:jc w:val="center"/>
    </w:pPr>
    <w:rPr>
      <w:b w:val="1"/>
    </w:rPr>
  </w:style>
  <w:style w:type="paragraph" w:styleId="Heading3">
    <w:name w:val="heading 3"/>
    <w:basedOn w:val="Normal"/>
    <w:next w:val="Normal"/>
    <w:pPr>
      <w:keepNext w:val="1"/>
      <w:ind w:left="864" w:hanging="648"/>
    </w:pPr>
    <w:rPr>
      <w:b w:val="1"/>
    </w:rPr>
  </w:style>
  <w:style w:type="paragraph" w:styleId="Heading4">
    <w:name w:val="heading 4"/>
    <w:basedOn w:val="Normal"/>
    <w:next w:val="Normal"/>
    <w:pPr>
      <w:keepNext w:val="1"/>
      <w:ind w:left="851" w:hanging="851"/>
    </w:pPr>
    <w:rPr>
      <w:b w:val="1"/>
    </w:rPr>
  </w:style>
  <w:style w:type="paragraph" w:styleId="Heading5">
    <w:name w:val="heading 5"/>
    <w:basedOn w:val="Normal"/>
    <w:next w:val="Normal"/>
    <w:pPr>
      <w:ind w:left="851" w:hanging="851"/>
    </w:pPr>
    <w:rPr>
      <w:b w:val="1"/>
    </w:rPr>
  </w:style>
  <w:style w:type="paragraph" w:styleId="Heading6">
    <w:name w:val="heading 6"/>
    <w:basedOn w:val="Normal"/>
    <w:next w:val="Normal"/>
    <w:pPr>
      <w:spacing w:after="60" w:before="240" w:lineRule="auto"/>
      <w:ind w:left="851" w:hanging="851"/>
    </w:pPr>
    <w:rPr>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line="360" w:lineRule="auto"/>
      <w:jc w:val="both"/>
    </w:pPr>
    <w:tblPr>
      <w:tblStyleRowBandSize w:val="1"/>
      <w:tblStyleColBandSize w:val="1"/>
      <w:tblCellMar>
        <w:top w:w="0.0" w:type="dxa"/>
        <w:left w:w="108.0" w:type="dxa"/>
        <w:bottom w:w="0.0" w:type="dxa"/>
        <w:right w:w="108.0" w:type="dxa"/>
      </w:tblCellMar>
    </w:tblPr>
  </w:style>
  <w:style w:type="table" w:styleId="Table7">
    <w:basedOn w:val="TableNormal"/>
    <w:pPr>
      <w:spacing w:line="360" w:lineRule="auto"/>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ature.com/articles/s41467-024-45914-8" TargetMode="External"/><Relationship Id="rId20" Type="http://schemas.openxmlformats.org/officeDocument/2006/relationships/image" Target="media/image24.png"/><Relationship Id="rId42" Type="http://schemas.openxmlformats.org/officeDocument/2006/relationships/hyperlink" Target="https://proceedings.mlr.press/v225/goel23a" TargetMode="External"/><Relationship Id="rId41" Type="http://schemas.openxmlformats.org/officeDocument/2006/relationships/hyperlink" Target="https://link.springer.com/chapter/10.1007/978-3-642-54906-9_9" TargetMode="External"/><Relationship Id="rId22" Type="http://schemas.openxmlformats.org/officeDocument/2006/relationships/image" Target="media/image6.png"/><Relationship Id="rId44" Type="http://schemas.openxmlformats.org/officeDocument/2006/relationships/image" Target="media/image23.png"/><Relationship Id="rId21" Type="http://schemas.openxmlformats.org/officeDocument/2006/relationships/image" Target="media/image14.png"/><Relationship Id="rId43"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ink.springer.com/chapter/10.1007/978-3-642-54906-9_9" TargetMode="External"/><Relationship Id="rId26" Type="http://schemas.openxmlformats.org/officeDocument/2006/relationships/hyperlink" Target="https://www.nature.com/articles/s41467-024-45914-8" TargetMode="External"/><Relationship Id="rId25" Type="http://schemas.openxmlformats.org/officeDocument/2006/relationships/image" Target="media/image12.png"/><Relationship Id="rId28" Type="http://schemas.openxmlformats.org/officeDocument/2006/relationships/image" Target="media/image2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image" Target="media/image17.png"/><Relationship Id="rId7" Type="http://schemas.openxmlformats.org/officeDocument/2006/relationships/header" Target="header1.xml"/><Relationship Id="rId8" Type="http://schemas.openxmlformats.org/officeDocument/2006/relationships/hyperlink" Target="https://www.nature.com/articles/s41467-024-45914-8" TargetMode="External"/><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hyperlink" Target="https://www.nature.com/articles/s41467-024-45914-8" TargetMode="External"/><Relationship Id="rId33" Type="http://schemas.openxmlformats.org/officeDocument/2006/relationships/image" Target="media/image15.png"/><Relationship Id="rId10" Type="http://schemas.openxmlformats.org/officeDocument/2006/relationships/image" Target="media/image18.png"/><Relationship Id="rId32" Type="http://schemas.openxmlformats.org/officeDocument/2006/relationships/image" Target="media/image2.png"/><Relationship Id="rId13" Type="http://schemas.openxmlformats.org/officeDocument/2006/relationships/hyperlink" Target="https://link.springer.com/chapter/10.1007/978-3-642-54906-9_9" TargetMode="External"/><Relationship Id="rId35" Type="http://schemas.openxmlformats.org/officeDocument/2006/relationships/hyperlink" Target="https://www.nature.com/articles/s41467-024-45914-8" TargetMode="External"/><Relationship Id="rId12" Type="http://schemas.openxmlformats.org/officeDocument/2006/relationships/image" Target="media/image10.jpg"/><Relationship Id="rId34" Type="http://schemas.openxmlformats.org/officeDocument/2006/relationships/image" Target="media/image3.png"/><Relationship Id="rId15" Type="http://schemas.openxmlformats.org/officeDocument/2006/relationships/hyperlink" Target="https://proceedings.mlr.press/v225/goel23a" TargetMode="External"/><Relationship Id="rId37" Type="http://schemas.openxmlformats.org/officeDocument/2006/relationships/hyperlink" Target="https://www.nature.com/articles/s41467-024-45914-8" TargetMode="External"/><Relationship Id="rId14" Type="http://schemas.openxmlformats.org/officeDocument/2006/relationships/image" Target="media/image7.jpg"/><Relationship Id="rId36" Type="http://schemas.openxmlformats.org/officeDocument/2006/relationships/hyperlink" Target="https://link.springer.com/chapter/10.1007/978-3-642-54906-9_9" TargetMode="External"/><Relationship Id="rId17" Type="http://schemas.openxmlformats.org/officeDocument/2006/relationships/image" Target="media/image5.png"/><Relationship Id="rId39" Type="http://schemas.openxmlformats.org/officeDocument/2006/relationships/hyperlink" Target="https://proceedings.mlr.press/v225/goel23a" TargetMode="External"/><Relationship Id="rId16" Type="http://schemas.openxmlformats.org/officeDocument/2006/relationships/image" Target="media/image8.png"/><Relationship Id="rId38" Type="http://schemas.openxmlformats.org/officeDocument/2006/relationships/hyperlink" Target="https://link.springer.com/chapter/10.1007/978-3-642-54906-9_9" TargetMode="External"/><Relationship Id="rId19" Type="http://schemas.openxmlformats.org/officeDocument/2006/relationships/image" Target="media/image11.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1c589a5bccc50b62398af33368f5e9df65602bc827a7f55915abe940901be1ad</vt:lpwstr>
  </property>
  <property fmtid="{D5CDD505-2E9C-101B-9397-08002B2CF9AE}" pid="3" name="MSIP_Label_defa4170-0d19-0005-0004-bc88714345d2_Enabled">
    <vt:lpwstr>true</vt:lpwstr>
  </property>
  <property fmtid="{D5CDD505-2E9C-101B-9397-08002B2CF9AE}" pid="4" name="MSIP_Label_defa4170-0d19-0005-0004-bc88714345d2_SetDate">
    <vt:lpwstr>2024-12-05T06:21:53Z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a418b870-f53b-4ada-8314-e54f4225d09d</vt:lpwstr>
  </property>
  <property fmtid="{D5CDD505-2E9C-101B-9397-08002B2CF9AE}" pid="8" name="MSIP_Label_defa4170-0d19-0005-0004-bc88714345d2_ActionId">
    <vt:lpwstr>7cefd58c-054b-451f-adc5-3e633c0ad577</vt:lpwstr>
  </property>
  <property fmtid="{D5CDD505-2E9C-101B-9397-08002B2CF9AE}" pid="9" name="MSIP_Label_defa4170-0d19-0005-0004-bc88714345d2_ContentBits">
    <vt:lpwstr>0</vt:lpwstr>
  </property>
</Properties>
</file>